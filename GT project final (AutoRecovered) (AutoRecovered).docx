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118153" w14:textId="30B93427" w:rsidR="00B555E2" w:rsidRDefault="00082A51" w:rsidP="00B555E2">
      <w:pPr>
        <w:rPr>
          <w:lang w:val="en-GB"/>
        </w:rPr>
      </w:pPr>
      <w:r>
        <w:rPr>
          <w:lang w:val="en-GB"/>
        </w:rPr>
        <w:t>\</w:t>
      </w:r>
      <w:r w:rsidR="00B555E2">
        <w:rPr>
          <w:lang w:val="en-GB"/>
        </w:rPr>
        <w:t xml:space="preserve">                                      </w:t>
      </w:r>
      <w:r w:rsidR="00B555E2">
        <w:rPr>
          <w:noProof/>
        </w:rPr>
        <w:drawing>
          <wp:inline distT="0" distB="0" distL="0" distR="0" wp14:anchorId="77732058" wp14:editId="4ED5F3C2">
            <wp:extent cx="5942986" cy="1464214"/>
            <wp:effectExtent l="0" t="0" r="63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t="36641" b="38722"/>
                    <a:stretch/>
                  </pic:blipFill>
                  <pic:spPr bwMode="auto">
                    <a:xfrm>
                      <a:off x="0" y="0"/>
                      <a:ext cx="5943600" cy="1464365"/>
                    </a:xfrm>
                    <a:prstGeom prst="rect">
                      <a:avLst/>
                    </a:prstGeom>
                    <a:noFill/>
                    <a:ln>
                      <a:noFill/>
                    </a:ln>
                    <a:extLst>
                      <a:ext uri="{53640926-AAD7-44D8-BBD7-CCE9431645EC}">
                        <a14:shadowObscured xmlns:a14="http://schemas.microsoft.com/office/drawing/2010/main"/>
                      </a:ext>
                    </a:extLst>
                  </pic:spPr>
                </pic:pic>
              </a:graphicData>
            </a:graphic>
          </wp:inline>
        </w:drawing>
      </w:r>
      <w:r w:rsidR="00B555E2">
        <w:rPr>
          <w:lang w:val="en-GB"/>
        </w:rPr>
        <w:t xml:space="preserve">        </w:t>
      </w:r>
    </w:p>
    <w:p w14:paraId="417892A8" w14:textId="499F0182" w:rsidR="00BB021F" w:rsidRPr="00BB021F" w:rsidRDefault="00BB021F" w:rsidP="00B555E2">
      <w:pPr>
        <w:rPr>
          <w:sz w:val="24"/>
          <w:szCs w:val="24"/>
          <w:lang w:val="en-GB"/>
        </w:rPr>
      </w:pPr>
    </w:p>
    <w:p w14:paraId="7409C731" w14:textId="3AD739E6" w:rsidR="00BB021F" w:rsidRDefault="00BB021F" w:rsidP="00B555E2">
      <w:pPr>
        <w:rPr>
          <w:rFonts w:ascii="Times New Roman" w:hAnsi="Times New Roman" w:cs="Times New Roman"/>
          <w:b/>
          <w:bCs/>
          <w:sz w:val="32"/>
          <w:szCs w:val="32"/>
          <w:lang w:val="en-GB"/>
        </w:rPr>
      </w:pPr>
      <w:r w:rsidRPr="00BB021F">
        <w:rPr>
          <w:rFonts w:ascii="Times New Roman" w:hAnsi="Times New Roman" w:cs="Times New Roman"/>
          <w:b/>
          <w:bCs/>
          <w:sz w:val="32"/>
          <w:szCs w:val="32"/>
          <w:lang w:val="en-GB"/>
        </w:rPr>
        <w:t xml:space="preserve">          </w:t>
      </w:r>
      <w:r>
        <w:rPr>
          <w:rFonts w:ascii="Times New Roman" w:hAnsi="Times New Roman" w:cs="Times New Roman"/>
          <w:b/>
          <w:bCs/>
          <w:sz w:val="32"/>
          <w:szCs w:val="32"/>
          <w:lang w:val="en-GB"/>
        </w:rPr>
        <w:t xml:space="preserve">Glamour </w:t>
      </w:r>
      <w:r w:rsidRPr="00BB021F">
        <w:rPr>
          <w:rFonts w:ascii="Times New Roman" w:hAnsi="Times New Roman" w:cs="Times New Roman"/>
          <w:b/>
          <w:bCs/>
          <w:sz w:val="32"/>
          <w:szCs w:val="32"/>
          <w:lang w:val="en-GB"/>
        </w:rPr>
        <w:t>Too Beauty Supply Requirements Specifications</w:t>
      </w:r>
    </w:p>
    <w:p w14:paraId="6DD4ED24" w14:textId="42C67458" w:rsidR="00BB021F" w:rsidRDefault="00BB021F" w:rsidP="00B555E2">
      <w:pPr>
        <w:rPr>
          <w:rFonts w:ascii="Times New Roman" w:hAnsi="Times New Roman" w:cs="Times New Roman"/>
          <w:b/>
          <w:bCs/>
          <w:sz w:val="32"/>
          <w:szCs w:val="32"/>
          <w:lang w:val="en-GB"/>
        </w:rPr>
      </w:pPr>
      <w:r>
        <w:rPr>
          <w:rFonts w:ascii="Times New Roman" w:hAnsi="Times New Roman" w:cs="Times New Roman"/>
          <w:b/>
          <w:bCs/>
          <w:sz w:val="32"/>
          <w:szCs w:val="32"/>
          <w:lang w:val="en-GB"/>
        </w:rPr>
        <w:t xml:space="preserve">                                                 </w:t>
      </w:r>
    </w:p>
    <w:p w14:paraId="526A2664" w14:textId="4D4F9CAD" w:rsidR="00CC7874" w:rsidRDefault="00CC7874" w:rsidP="00B555E2">
      <w:pPr>
        <w:rPr>
          <w:rFonts w:ascii="Times New Roman" w:hAnsi="Times New Roman" w:cs="Times New Roman"/>
          <w:b/>
          <w:bCs/>
          <w:sz w:val="32"/>
          <w:szCs w:val="32"/>
          <w:lang w:val="en-GB"/>
        </w:rPr>
      </w:pPr>
    </w:p>
    <w:p w14:paraId="023A643B" w14:textId="1523D492" w:rsidR="00CC7874" w:rsidRDefault="00CC7874" w:rsidP="00B555E2">
      <w:pPr>
        <w:rPr>
          <w:rFonts w:ascii="Times New Roman" w:hAnsi="Times New Roman" w:cs="Times New Roman"/>
          <w:b/>
          <w:bCs/>
          <w:sz w:val="32"/>
          <w:szCs w:val="32"/>
          <w:lang w:val="en-GB"/>
        </w:rPr>
      </w:pPr>
    </w:p>
    <w:p w14:paraId="1A9EB42B" w14:textId="557298E8" w:rsidR="00CC7874" w:rsidRDefault="00CC7874" w:rsidP="00B555E2">
      <w:pPr>
        <w:rPr>
          <w:rFonts w:ascii="Times New Roman" w:hAnsi="Times New Roman" w:cs="Times New Roman"/>
          <w:b/>
          <w:bCs/>
          <w:sz w:val="32"/>
          <w:szCs w:val="32"/>
          <w:lang w:val="en-GB"/>
        </w:rPr>
      </w:pPr>
    </w:p>
    <w:p w14:paraId="2860DA78" w14:textId="26A9ED6F" w:rsidR="00CC7874" w:rsidRDefault="00CC7874" w:rsidP="00B555E2">
      <w:pPr>
        <w:rPr>
          <w:rFonts w:ascii="Times New Roman" w:hAnsi="Times New Roman" w:cs="Times New Roman"/>
          <w:b/>
          <w:bCs/>
          <w:sz w:val="32"/>
          <w:szCs w:val="32"/>
          <w:lang w:val="en-GB"/>
        </w:rPr>
      </w:pPr>
    </w:p>
    <w:p w14:paraId="60068BDF" w14:textId="06285D94" w:rsidR="00CC7874" w:rsidRDefault="00CC7874" w:rsidP="00B555E2">
      <w:pPr>
        <w:rPr>
          <w:rFonts w:ascii="Times New Roman" w:hAnsi="Times New Roman" w:cs="Times New Roman"/>
          <w:b/>
          <w:bCs/>
          <w:sz w:val="32"/>
          <w:szCs w:val="32"/>
          <w:lang w:val="en-GB"/>
        </w:rPr>
      </w:pPr>
      <w:r>
        <w:rPr>
          <w:rFonts w:ascii="Times New Roman" w:hAnsi="Times New Roman" w:cs="Times New Roman"/>
          <w:b/>
          <w:bCs/>
          <w:sz w:val="32"/>
          <w:szCs w:val="32"/>
          <w:lang w:val="en-GB"/>
        </w:rPr>
        <w:t xml:space="preserve">PREPARED </w:t>
      </w:r>
      <w:proofErr w:type="gramStart"/>
      <w:r>
        <w:rPr>
          <w:rFonts w:ascii="Times New Roman" w:hAnsi="Times New Roman" w:cs="Times New Roman"/>
          <w:b/>
          <w:bCs/>
          <w:sz w:val="32"/>
          <w:szCs w:val="32"/>
          <w:lang w:val="en-GB"/>
        </w:rPr>
        <w:t>BY :</w:t>
      </w:r>
      <w:proofErr w:type="gramEnd"/>
      <w:r>
        <w:rPr>
          <w:rFonts w:ascii="Times New Roman" w:hAnsi="Times New Roman" w:cs="Times New Roman"/>
          <w:b/>
          <w:bCs/>
          <w:sz w:val="32"/>
          <w:szCs w:val="32"/>
          <w:lang w:val="en-GB"/>
        </w:rPr>
        <w:t xml:space="preserve"> KEJSI BUSHI</w:t>
      </w:r>
    </w:p>
    <w:p w14:paraId="559AB4BB" w14:textId="602BCC9C" w:rsidR="00CC7874" w:rsidRDefault="00CC7874" w:rsidP="00B555E2">
      <w:pPr>
        <w:rPr>
          <w:rFonts w:ascii="Times New Roman" w:hAnsi="Times New Roman" w:cs="Times New Roman"/>
          <w:b/>
          <w:bCs/>
          <w:sz w:val="32"/>
          <w:szCs w:val="32"/>
          <w:lang w:val="en-GB"/>
        </w:rPr>
      </w:pPr>
      <w:r>
        <w:rPr>
          <w:rFonts w:ascii="Times New Roman" w:hAnsi="Times New Roman" w:cs="Times New Roman"/>
          <w:b/>
          <w:bCs/>
          <w:sz w:val="32"/>
          <w:szCs w:val="32"/>
          <w:lang w:val="en-GB"/>
        </w:rPr>
        <w:t xml:space="preserve">                               KLEA XHINA</w:t>
      </w:r>
    </w:p>
    <w:p w14:paraId="0B557576" w14:textId="7525CE9E" w:rsidR="00CC7874" w:rsidRDefault="00CC7874" w:rsidP="00B555E2">
      <w:pPr>
        <w:rPr>
          <w:rFonts w:ascii="Times New Roman" w:hAnsi="Times New Roman" w:cs="Times New Roman"/>
          <w:b/>
          <w:bCs/>
          <w:sz w:val="32"/>
          <w:szCs w:val="32"/>
          <w:lang w:val="en-GB"/>
        </w:rPr>
      </w:pPr>
      <w:r>
        <w:rPr>
          <w:rFonts w:ascii="Times New Roman" w:hAnsi="Times New Roman" w:cs="Times New Roman"/>
          <w:b/>
          <w:bCs/>
          <w:sz w:val="32"/>
          <w:szCs w:val="32"/>
          <w:lang w:val="en-GB"/>
        </w:rPr>
        <w:t xml:space="preserve">                               GENTI HAVERI</w:t>
      </w:r>
    </w:p>
    <w:p w14:paraId="467484CD" w14:textId="7F177A9F" w:rsidR="00CC7874" w:rsidRDefault="00CC7874" w:rsidP="00B555E2">
      <w:pPr>
        <w:rPr>
          <w:rFonts w:ascii="Times New Roman" w:hAnsi="Times New Roman" w:cs="Times New Roman"/>
          <w:b/>
          <w:bCs/>
          <w:sz w:val="32"/>
          <w:szCs w:val="32"/>
          <w:lang w:val="en-GB"/>
        </w:rPr>
      </w:pPr>
    </w:p>
    <w:p w14:paraId="42C810E9" w14:textId="103D8AE5" w:rsidR="00CC7874" w:rsidRDefault="00CC7874" w:rsidP="00B555E2">
      <w:pPr>
        <w:rPr>
          <w:rFonts w:ascii="Times New Roman" w:hAnsi="Times New Roman" w:cs="Times New Roman"/>
          <w:b/>
          <w:bCs/>
          <w:sz w:val="32"/>
          <w:szCs w:val="32"/>
          <w:lang w:val="en-GB"/>
        </w:rPr>
      </w:pPr>
    </w:p>
    <w:p w14:paraId="24063B46" w14:textId="1E1CBC3B" w:rsidR="00CC7874" w:rsidRDefault="00CC7874" w:rsidP="00B555E2">
      <w:pPr>
        <w:rPr>
          <w:rFonts w:ascii="Times New Roman" w:hAnsi="Times New Roman" w:cs="Times New Roman"/>
          <w:b/>
          <w:bCs/>
          <w:sz w:val="32"/>
          <w:szCs w:val="32"/>
          <w:lang w:val="en-GB"/>
        </w:rPr>
      </w:pPr>
    </w:p>
    <w:p w14:paraId="4F6DE811" w14:textId="679BB339" w:rsidR="00CC7874" w:rsidRPr="00BB021F" w:rsidRDefault="00CC7874" w:rsidP="00B555E2">
      <w:pPr>
        <w:rPr>
          <w:rFonts w:ascii="Times New Roman" w:hAnsi="Times New Roman" w:cs="Times New Roman"/>
          <w:b/>
          <w:bCs/>
          <w:sz w:val="32"/>
          <w:szCs w:val="32"/>
          <w:lang w:val="en-GB"/>
        </w:rPr>
      </w:pPr>
      <w:r>
        <w:rPr>
          <w:rFonts w:ascii="Times New Roman" w:hAnsi="Times New Roman" w:cs="Times New Roman"/>
          <w:b/>
          <w:bCs/>
          <w:sz w:val="32"/>
          <w:szCs w:val="32"/>
          <w:lang w:val="en-GB"/>
        </w:rPr>
        <w:t xml:space="preserve">Accepted </w:t>
      </w:r>
      <w:proofErr w:type="gramStart"/>
      <w:r>
        <w:rPr>
          <w:rFonts w:ascii="Times New Roman" w:hAnsi="Times New Roman" w:cs="Times New Roman"/>
          <w:b/>
          <w:bCs/>
          <w:sz w:val="32"/>
          <w:szCs w:val="32"/>
          <w:lang w:val="en-GB"/>
        </w:rPr>
        <w:t>by :</w:t>
      </w:r>
      <w:proofErr w:type="gramEnd"/>
      <w:r>
        <w:rPr>
          <w:rFonts w:ascii="Times New Roman" w:hAnsi="Times New Roman" w:cs="Times New Roman"/>
          <w:b/>
          <w:bCs/>
          <w:sz w:val="32"/>
          <w:szCs w:val="32"/>
          <w:lang w:val="en-GB"/>
        </w:rPr>
        <w:t xml:space="preserve"> </w:t>
      </w:r>
      <w:proofErr w:type="spellStart"/>
      <w:r w:rsidRPr="00CC7874">
        <w:rPr>
          <w:rFonts w:ascii="Times New Roman" w:hAnsi="Times New Roman" w:cs="Times New Roman"/>
          <w:b/>
          <w:bCs/>
          <w:sz w:val="32"/>
          <w:szCs w:val="32"/>
          <w:lang w:val="en-GB"/>
        </w:rPr>
        <w:t>Dr.</w:t>
      </w:r>
      <w:proofErr w:type="spellEnd"/>
      <w:r w:rsidRPr="00CC7874">
        <w:rPr>
          <w:rFonts w:ascii="Times New Roman" w:hAnsi="Times New Roman" w:cs="Times New Roman"/>
          <w:b/>
          <w:bCs/>
          <w:sz w:val="32"/>
          <w:szCs w:val="32"/>
          <w:lang w:val="en-GB"/>
        </w:rPr>
        <w:t xml:space="preserve"> </w:t>
      </w:r>
      <w:proofErr w:type="spellStart"/>
      <w:r w:rsidRPr="00CC7874">
        <w:rPr>
          <w:rFonts w:ascii="Times New Roman" w:hAnsi="Times New Roman" w:cs="Times New Roman"/>
          <w:b/>
          <w:bCs/>
          <w:sz w:val="32"/>
          <w:szCs w:val="32"/>
          <w:lang w:val="en-GB"/>
        </w:rPr>
        <w:t>Igli</w:t>
      </w:r>
      <w:proofErr w:type="spellEnd"/>
      <w:r w:rsidRPr="00CC7874">
        <w:rPr>
          <w:rFonts w:ascii="Times New Roman" w:hAnsi="Times New Roman" w:cs="Times New Roman"/>
          <w:b/>
          <w:bCs/>
          <w:sz w:val="32"/>
          <w:szCs w:val="32"/>
          <w:lang w:val="en-GB"/>
        </w:rPr>
        <w:t xml:space="preserve"> </w:t>
      </w:r>
      <w:proofErr w:type="spellStart"/>
      <w:r w:rsidRPr="00CC7874">
        <w:rPr>
          <w:rFonts w:ascii="Times New Roman" w:hAnsi="Times New Roman" w:cs="Times New Roman"/>
          <w:b/>
          <w:bCs/>
          <w:sz w:val="32"/>
          <w:szCs w:val="32"/>
          <w:lang w:val="en-GB"/>
        </w:rPr>
        <w:t>Hakrama</w:t>
      </w:r>
      <w:proofErr w:type="spellEnd"/>
    </w:p>
    <w:p w14:paraId="2D86699F" w14:textId="6DA3CA92" w:rsidR="00B555E2" w:rsidRDefault="00B555E2" w:rsidP="00B555E2">
      <w:pPr>
        <w:rPr>
          <w:lang w:val="en-GB"/>
        </w:rPr>
      </w:pPr>
    </w:p>
    <w:p w14:paraId="3F9F3FCC" w14:textId="5B5F3938" w:rsidR="00BB021F" w:rsidRDefault="00BB021F" w:rsidP="00B555E2">
      <w:pPr>
        <w:rPr>
          <w:lang w:val="en-GB"/>
        </w:rPr>
      </w:pPr>
    </w:p>
    <w:p w14:paraId="6F22F773" w14:textId="2B7BFC60" w:rsidR="00BB021F" w:rsidRDefault="00BB021F" w:rsidP="00B555E2">
      <w:pPr>
        <w:rPr>
          <w:lang w:val="en-GB"/>
        </w:rPr>
      </w:pPr>
    </w:p>
    <w:p w14:paraId="4E8DC39E" w14:textId="2F966EF3" w:rsidR="00BB021F" w:rsidRDefault="00BB021F" w:rsidP="00B555E2">
      <w:pPr>
        <w:rPr>
          <w:lang w:val="en-GB"/>
        </w:rPr>
      </w:pPr>
    </w:p>
    <w:p w14:paraId="54214397" w14:textId="7A840DB6" w:rsidR="00BB021F" w:rsidRPr="00CC7874" w:rsidRDefault="00BB021F" w:rsidP="00CC7874">
      <w:pPr>
        <w:rPr>
          <w:rFonts w:ascii="Times New Roman" w:hAnsi="Times New Roman" w:cs="Times New Roman"/>
          <w:b/>
          <w:bCs/>
          <w:sz w:val="28"/>
          <w:szCs w:val="28"/>
          <w:lang w:val="en-GB"/>
        </w:rPr>
      </w:pPr>
    </w:p>
    <w:p w14:paraId="4C0F15D1" w14:textId="66F85CFC" w:rsidR="001D56CD" w:rsidRDefault="00B555E2" w:rsidP="00B555E2">
      <w:pPr>
        <w:rPr>
          <w:lang w:val="en-GB"/>
        </w:rPr>
      </w:pPr>
      <w:r>
        <w:rPr>
          <w:lang w:val="en-GB"/>
        </w:rPr>
        <w:t xml:space="preserve">                               </w:t>
      </w:r>
    </w:p>
    <w:sdt>
      <w:sdtPr>
        <w:rPr>
          <w:rFonts w:asciiTheme="minorHAnsi" w:eastAsiaTheme="minorHAnsi" w:hAnsiTheme="minorHAnsi" w:cstheme="minorBidi"/>
          <w:color w:val="auto"/>
          <w:sz w:val="22"/>
          <w:szCs w:val="22"/>
        </w:rPr>
        <w:id w:val="973179599"/>
        <w:docPartObj>
          <w:docPartGallery w:val="Table of Contents"/>
          <w:docPartUnique/>
        </w:docPartObj>
      </w:sdtPr>
      <w:sdtEndPr>
        <w:rPr>
          <w:b/>
          <w:bCs/>
          <w:noProof/>
        </w:rPr>
      </w:sdtEndPr>
      <w:sdtContent>
        <w:p w14:paraId="2AF08AC1" w14:textId="172FBA0A" w:rsidR="00DC5B1F" w:rsidRDefault="00DC5B1F">
          <w:pPr>
            <w:pStyle w:val="TOCHeading"/>
          </w:pPr>
          <w:r>
            <w:t>Contents</w:t>
          </w:r>
        </w:p>
        <w:p w14:paraId="15FE380F" w14:textId="4A696D2F" w:rsidR="00E57B7A" w:rsidRDefault="00DC5B1F">
          <w:pPr>
            <w:pStyle w:val="TOC1"/>
            <w:tabs>
              <w:tab w:val="right" w:leader="dot" w:pos="10457"/>
            </w:tabs>
            <w:rPr>
              <w:rFonts w:eastAsiaTheme="minorEastAsia" w:cstheme="minorBidi"/>
              <w:b w:val="0"/>
              <w:bCs w:val="0"/>
              <w:caps w:val="0"/>
              <w:noProof/>
              <w:sz w:val="22"/>
              <w:szCs w:val="22"/>
            </w:rPr>
          </w:pPr>
          <w:r>
            <w:fldChar w:fldCharType="begin"/>
          </w:r>
          <w:r>
            <w:instrText xml:space="preserve"> TOC \o "1-3" \h \z \u </w:instrText>
          </w:r>
          <w:r>
            <w:fldChar w:fldCharType="separate"/>
          </w:r>
          <w:hyperlink w:anchor="_Toc106091922" w:history="1">
            <w:r w:rsidR="00E57B7A" w:rsidRPr="003C0665">
              <w:rPr>
                <w:rStyle w:val="Hyperlink"/>
                <w:noProof/>
                <w:lang w:val="en-GB"/>
              </w:rPr>
              <w:t>Project Overview</w:t>
            </w:r>
            <w:r w:rsidR="00E57B7A">
              <w:rPr>
                <w:noProof/>
                <w:webHidden/>
              </w:rPr>
              <w:tab/>
            </w:r>
            <w:r w:rsidR="00E57B7A">
              <w:rPr>
                <w:noProof/>
                <w:webHidden/>
              </w:rPr>
              <w:fldChar w:fldCharType="begin"/>
            </w:r>
            <w:r w:rsidR="00E57B7A">
              <w:rPr>
                <w:noProof/>
                <w:webHidden/>
              </w:rPr>
              <w:instrText xml:space="preserve"> PAGEREF _Toc106091922 \h </w:instrText>
            </w:r>
            <w:r w:rsidR="00E57B7A">
              <w:rPr>
                <w:noProof/>
                <w:webHidden/>
              </w:rPr>
            </w:r>
            <w:r w:rsidR="00E57B7A">
              <w:rPr>
                <w:noProof/>
                <w:webHidden/>
              </w:rPr>
              <w:fldChar w:fldCharType="separate"/>
            </w:r>
            <w:r w:rsidR="00E57B7A">
              <w:rPr>
                <w:noProof/>
                <w:webHidden/>
              </w:rPr>
              <w:t>3</w:t>
            </w:r>
            <w:r w:rsidR="00E57B7A">
              <w:rPr>
                <w:noProof/>
                <w:webHidden/>
              </w:rPr>
              <w:fldChar w:fldCharType="end"/>
            </w:r>
          </w:hyperlink>
        </w:p>
        <w:p w14:paraId="54B94B00" w14:textId="496B71E6" w:rsidR="00E57B7A" w:rsidRDefault="00E57B7A">
          <w:pPr>
            <w:pStyle w:val="TOC2"/>
            <w:tabs>
              <w:tab w:val="right" w:leader="dot" w:pos="10457"/>
            </w:tabs>
            <w:rPr>
              <w:rFonts w:eastAsiaTheme="minorEastAsia" w:cstheme="minorBidi"/>
              <w:smallCaps w:val="0"/>
              <w:noProof/>
              <w:sz w:val="22"/>
              <w:szCs w:val="22"/>
            </w:rPr>
          </w:pPr>
          <w:hyperlink w:anchor="_Toc106091923" w:history="1">
            <w:r w:rsidRPr="003C0665">
              <w:rPr>
                <w:rStyle w:val="Hyperlink"/>
                <w:noProof/>
                <w:lang w:val="en-GB"/>
              </w:rPr>
              <w:t>Purpose and Scope of this Specification</w:t>
            </w:r>
            <w:r>
              <w:rPr>
                <w:noProof/>
                <w:webHidden/>
              </w:rPr>
              <w:tab/>
            </w:r>
            <w:r>
              <w:rPr>
                <w:noProof/>
                <w:webHidden/>
              </w:rPr>
              <w:fldChar w:fldCharType="begin"/>
            </w:r>
            <w:r>
              <w:rPr>
                <w:noProof/>
                <w:webHidden/>
              </w:rPr>
              <w:instrText xml:space="preserve"> PAGEREF _Toc106091923 \h </w:instrText>
            </w:r>
            <w:r>
              <w:rPr>
                <w:noProof/>
                <w:webHidden/>
              </w:rPr>
            </w:r>
            <w:r>
              <w:rPr>
                <w:noProof/>
                <w:webHidden/>
              </w:rPr>
              <w:fldChar w:fldCharType="separate"/>
            </w:r>
            <w:r>
              <w:rPr>
                <w:noProof/>
                <w:webHidden/>
              </w:rPr>
              <w:t>3</w:t>
            </w:r>
            <w:r>
              <w:rPr>
                <w:noProof/>
                <w:webHidden/>
              </w:rPr>
              <w:fldChar w:fldCharType="end"/>
            </w:r>
          </w:hyperlink>
        </w:p>
        <w:p w14:paraId="637F17A3" w14:textId="5D0A90FB" w:rsidR="00E57B7A" w:rsidRDefault="00E57B7A">
          <w:pPr>
            <w:pStyle w:val="TOC2"/>
            <w:tabs>
              <w:tab w:val="right" w:leader="dot" w:pos="10457"/>
            </w:tabs>
            <w:rPr>
              <w:rFonts w:eastAsiaTheme="minorEastAsia" w:cstheme="minorBidi"/>
              <w:smallCaps w:val="0"/>
              <w:noProof/>
              <w:sz w:val="22"/>
              <w:szCs w:val="22"/>
            </w:rPr>
          </w:pPr>
          <w:hyperlink w:anchor="_Toc106091924" w:history="1">
            <w:r w:rsidRPr="003C0665">
              <w:rPr>
                <w:rStyle w:val="Hyperlink"/>
                <w:noProof/>
                <w:lang w:val="en-GB"/>
              </w:rPr>
              <w:t>Product/Service Description</w:t>
            </w:r>
            <w:r>
              <w:rPr>
                <w:noProof/>
                <w:webHidden/>
              </w:rPr>
              <w:tab/>
            </w:r>
            <w:r>
              <w:rPr>
                <w:noProof/>
                <w:webHidden/>
              </w:rPr>
              <w:fldChar w:fldCharType="begin"/>
            </w:r>
            <w:r>
              <w:rPr>
                <w:noProof/>
                <w:webHidden/>
              </w:rPr>
              <w:instrText xml:space="preserve"> PAGEREF _Toc106091924 \h </w:instrText>
            </w:r>
            <w:r>
              <w:rPr>
                <w:noProof/>
                <w:webHidden/>
              </w:rPr>
            </w:r>
            <w:r>
              <w:rPr>
                <w:noProof/>
                <w:webHidden/>
              </w:rPr>
              <w:fldChar w:fldCharType="separate"/>
            </w:r>
            <w:r>
              <w:rPr>
                <w:noProof/>
                <w:webHidden/>
              </w:rPr>
              <w:t>3</w:t>
            </w:r>
            <w:r>
              <w:rPr>
                <w:noProof/>
                <w:webHidden/>
              </w:rPr>
              <w:fldChar w:fldCharType="end"/>
            </w:r>
          </w:hyperlink>
        </w:p>
        <w:p w14:paraId="1DBAC3D9" w14:textId="5ED23C93" w:rsidR="00E57B7A" w:rsidRDefault="00E57B7A">
          <w:pPr>
            <w:pStyle w:val="TOC2"/>
            <w:tabs>
              <w:tab w:val="right" w:leader="dot" w:pos="10457"/>
            </w:tabs>
            <w:rPr>
              <w:rFonts w:eastAsiaTheme="minorEastAsia" w:cstheme="minorBidi"/>
              <w:smallCaps w:val="0"/>
              <w:noProof/>
              <w:sz w:val="22"/>
              <w:szCs w:val="22"/>
            </w:rPr>
          </w:pPr>
          <w:hyperlink w:anchor="_Toc106091925" w:history="1">
            <w:r w:rsidRPr="003C0665">
              <w:rPr>
                <w:rStyle w:val="Hyperlink"/>
                <w:noProof/>
                <w:lang w:val="en-GB"/>
              </w:rPr>
              <w:t>Product Context</w:t>
            </w:r>
            <w:r>
              <w:rPr>
                <w:noProof/>
                <w:webHidden/>
              </w:rPr>
              <w:tab/>
            </w:r>
            <w:r>
              <w:rPr>
                <w:noProof/>
                <w:webHidden/>
              </w:rPr>
              <w:fldChar w:fldCharType="begin"/>
            </w:r>
            <w:r>
              <w:rPr>
                <w:noProof/>
                <w:webHidden/>
              </w:rPr>
              <w:instrText xml:space="preserve"> PAGEREF _Toc106091925 \h </w:instrText>
            </w:r>
            <w:r>
              <w:rPr>
                <w:noProof/>
                <w:webHidden/>
              </w:rPr>
            </w:r>
            <w:r>
              <w:rPr>
                <w:noProof/>
                <w:webHidden/>
              </w:rPr>
              <w:fldChar w:fldCharType="separate"/>
            </w:r>
            <w:r>
              <w:rPr>
                <w:noProof/>
                <w:webHidden/>
              </w:rPr>
              <w:t>4</w:t>
            </w:r>
            <w:r>
              <w:rPr>
                <w:noProof/>
                <w:webHidden/>
              </w:rPr>
              <w:fldChar w:fldCharType="end"/>
            </w:r>
          </w:hyperlink>
        </w:p>
        <w:p w14:paraId="20F82A6F" w14:textId="0194B89E" w:rsidR="00E57B7A" w:rsidRDefault="00E57B7A">
          <w:pPr>
            <w:pStyle w:val="TOC2"/>
            <w:tabs>
              <w:tab w:val="right" w:leader="dot" w:pos="10457"/>
            </w:tabs>
            <w:rPr>
              <w:rFonts w:eastAsiaTheme="minorEastAsia" w:cstheme="minorBidi"/>
              <w:smallCaps w:val="0"/>
              <w:noProof/>
              <w:sz w:val="22"/>
              <w:szCs w:val="22"/>
            </w:rPr>
          </w:pPr>
          <w:hyperlink w:anchor="_Toc106091926" w:history="1">
            <w:r w:rsidRPr="003C0665">
              <w:rPr>
                <w:rStyle w:val="Hyperlink"/>
                <w:noProof/>
                <w:lang w:val="en-GB"/>
              </w:rPr>
              <w:t>User Characteristics</w:t>
            </w:r>
            <w:r>
              <w:rPr>
                <w:noProof/>
                <w:webHidden/>
              </w:rPr>
              <w:tab/>
            </w:r>
            <w:r>
              <w:rPr>
                <w:noProof/>
                <w:webHidden/>
              </w:rPr>
              <w:fldChar w:fldCharType="begin"/>
            </w:r>
            <w:r>
              <w:rPr>
                <w:noProof/>
                <w:webHidden/>
              </w:rPr>
              <w:instrText xml:space="preserve"> PAGEREF _Toc106091926 \h </w:instrText>
            </w:r>
            <w:r>
              <w:rPr>
                <w:noProof/>
                <w:webHidden/>
              </w:rPr>
            </w:r>
            <w:r>
              <w:rPr>
                <w:noProof/>
                <w:webHidden/>
              </w:rPr>
              <w:fldChar w:fldCharType="separate"/>
            </w:r>
            <w:r>
              <w:rPr>
                <w:noProof/>
                <w:webHidden/>
              </w:rPr>
              <w:t>4</w:t>
            </w:r>
            <w:r>
              <w:rPr>
                <w:noProof/>
                <w:webHidden/>
              </w:rPr>
              <w:fldChar w:fldCharType="end"/>
            </w:r>
          </w:hyperlink>
        </w:p>
        <w:p w14:paraId="6B80AC8E" w14:textId="58CF1761" w:rsidR="00E57B7A" w:rsidRDefault="00E57B7A">
          <w:pPr>
            <w:pStyle w:val="TOC3"/>
            <w:tabs>
              <w:tab w:val="right" w:leader="dot" w:pos="10457"/>
            </w:tabs>
            <w:rPr>
              <w:rFonts w:eastAsiaTheme="minorEastAsia" w:cstheme="minorBidi"/>
              <w:i w:val="0"/>
              <w:iCs w:val="0"/>
              <w:noProof/>
              <w:sz w:val="22"/>
              <w:szCs w:val="22"/>
            </w:rPr>
          </w:pPr>
          <w:hyperlink w:anchor="_Toc106091927" w:history="1">
            <w:r w:rsidRPr="003C0665">
              <w:rPr>
                <w:rStyle w:val="Hyperlink"/>
                <w:noProof/>
                <w:lang w:val="en-GB"/>
              </w:rPr>
              <w:t>Clients</w:t>
            </w:r>
            <w:r>
              <w:rPr>
                <w:noProof/>
                <w:webHidden/>
              </w:rPr>
              <w:tab/>
            </w:r>
            <w:r>
              <w:rPr>
                <w:noProof/>
                <w:webHidden/>
              </w:rPr>
              <w:fldChar w:fldCharType="begin"/>
            </w:r>
            <w:r>
              <w:rPr>
                <w:noProof/>
                <w:webHidden/>
              </w:rPr>
              <w:instrText xml:space="preserve"> PAGEREF _Toc106091927 \h </w:instrText>
            </w:r>
            <w:r>
              <w:rPr>
                <w:noProof/>
                <w:webHidden/>
              </w:rPr>
            </w:r>
            <w:r>
              <w:rPr>
                <w:noProof/>
                <w:webHidden/>
              </w:rPr>
              <w:fldChar w:fldCharType="separate"/>
            </w:r>
            <w:r>
              <w:rPr>
                <w:noProof/>
                <w:webHidden/>
              </w:rPr>
              <w:t>4</w:t>
            </w:r>
            <w:r>
              <w:rPr>
                <w:noProof/>
                <w:webHidden/>
              </w:rPr>
              <w:fldChar w:fldCharType="end"/>
            </w:r>
          </w:hyperlink>
        </w:p>
        <w:p w14:paraId="4268A152" w14:textId="727BCB51" w:rsidR="00E57B7A" w:rsidRDefault="00E57B7A">
          <w:pPr>
            <w:pStyle w:val="TOC3"/>
            <w:tabs>
              <w:tab w:val="right" w:leader="dot" w:pos="10457"/>
            </w:tabs>
            <w:rPr>
              <w:rFonts w:eastAsiaTheme="minorEastAsia" w:cstheme="minorBidi"/>
              <w:i w:val="0"/>
              <w:iCs w:val="0"/>
              <w:noProof/>
              <w:sz w:val="22"/>
              <w:szCs w:val="22"/>
            </w:rPr>
          </w:pPr>
          <w:hyperlink w:anchor="_Toc106091928" w:history="1">
            <w:r w:rsidRPr="003C0665">
              <w:rPr>
                <w:rStyle w:val="Hyperlink"/>
                <w:noProof/>
                <w:lang w:val="en-GB"/>
              </w:rPr>
              <w:t>Administrator</w:t>
            </w:r>
            <w:r>
              <w:rPr>
                <w:noProof/>
                <w:webHidden/>
              </w:rPr>
              <w:tab/>
            </w:r>
            <w:r>
              <w:rPr>
                <w:noProof/>
                <w:webHidden/>
              </w:rPr>
              <w:fldChar w:fldCharType="begin"/>
            </w:r>
            <w:r>
              <w:rPr>
                <w:noProof/>
                <w:webHidden/>
              </w:rPr>
              <w:instrText xml:space="preserve"> PAGEREF _Toc106091928 \h </w:instrText>
            </w:r>
            <w:r>
              <w:rPr>
                <w:noProof/>
                <w:webHidden/>
              </w:rPr>
            </w:r>
            <w:r>
              <w:rPr>
                <w:noProof/>
                <w:webHidden/>
              </w:rPr>
              <w:fldChar w:fldCharType="separate"/>
            </w:r>
            <w:r>
              <w:rPr>
                <w:noProof/>
                <w:webHidden/>
              </w:rPr>
              <w:t>4</w:t>
            </w:r>
            <w:r>
              <w:rPr>
                <w:noProof/>
                <w:webHidden/>
              </w:rPr>
              <w:fldChar w:fldCharType="end"/>
            </w:r>
          </w:hyperlink>
        </w:p>
        <w:p w14:paraId="4301A99F" w14:textId="03D96781" w:rsidR="00E57B7A" w:rsidRDefault="00E57B7A">
          <w:pPr>
            <w:pStyle w:val="TOC2"/>
            <w:tabs>
              <w:tab w:val="right" w:leader="dot" w:pos="10457"/>
            </w:tabs>
            <w:rPr>
              <w:rFonts w:eastAsiaTheme="minorEastAsia" w:cstheme="minorBidi"/>
              <w:smallCaps w:val="0"/>
              <w:noProof/>
              <w:sz w:val="22"/>
              <w:szCs w:val="22"/>
            </w:rPr>
          </w:pPr>
          <w:hyperlink w:anchor="_Toc106091929" w:history="1">
            <w:r w:rsidRPr="003C0665">
              <w:rPr>
                <w:rStyle w:val="Hyperlink"/>
                <w:noProof/>
                <w:lang w:val="en-GB"/>
              </w:rPr>
              <w:t>Employee</w:t>
            </w:r>
            <w:r>
              <w:rPr>
                <w:noProof/>
                <w:webHidden/>
              </w:rPr>
              <w:tab/>
            </w:r>
            <w:r>
              <w:rPr>
                <w:noProof/>
                <w:webHidden/>
              </w:rPr>
              <w:fldChar w:fldCharType="begin"/>
            </w:r>
            <w:r>
              <w:rPr>
                <w:noProof/>
                <w:webHidden/>
              </w:rPr>
              <w:instrText xml:space="preserve"> PAGEREF _Toc106091929 \h </w:instrText>
            </w:r>
            <w:r>
              <w:rPr>
                <w:noProof/>
                <w:webHidden/>
              </w:rPr>
            </w:r>
            <w:r>
              <w:rPr>
                <w:noProof/>
                <w:webHidden/>
              </w:rPr>
              <w:fldChar w:fldCharType="separate"/>
            </w:r>
            <w:r>
              <w:rPr>
                <w:noProof/>
                <w:webHidden/>
              </w:rPr>
              <w:t>5</w:t>
            </w:r>
            <w:r>
              <w:rPr>
                <w:noProof/>
                <w:webHidden/>
              </w:rPr>
              <w:fldChar w:fldCharType="end"/>
            </w:r>
          </w:hyperlink>
        </w:p>
        <w:p w14:paraId="31D502A4" w14:textId="4C502479" w:rsidR="00E57B7A" w:rsidRDefault="00E57B7A">
          <w:pPr>
            <w:pStyle w:val="TOC1"/>
            <w:tabs>
              <w:tab w:val="right" w:leader="dot" w:pos="10457"/>
            </w:tabs>
            <w:rPr>
              <w:rFonts w:eastAsiaTheme="minorEastAsia" w:cstheme="minorBidi"/>
              <w:b w:val="0"/>
              <w:bCs w:val="0"/>
              <w:caps w:val="0"/>
              <w:noProof/>
              <w:sz w:val="22"/>
              <w:szCs w:val="22"/>
            </w:rPr>
          </w:pPr>
          <w:hyperlink w:anchor="_Toc106091930" w:history="1">
            <w:r w:rsidRPr="003C0665">
              <w:rPr>
                <w:rStyle w:val="Hyperlink"/>
                <w:noProof/>
                <w:lang w:val="en-GB"/>
              </w:rPr>
              <w:t>Requirements</w:t>
            </w:r>
            <w:r>
              <w:rPr>
                <w:noProof/>
                <w:webHidden/>
              </w:rPr>
              <w:tab/>
            </w:r>
            <w:r>
              <w:rPr>
                <w:noProof/>
                <w:webHidden/>
              </w:rPr>
              <w:fldChar w:fldCharType="begin"/>
            </w:r>
            <w:r>
              <w:rPr>
                <w:noProof/>
                <w:webHidden/>
              </w:rPr>
              <w:instrText xml:space="preserve"> PAGEREF _Toc106091930 \h </w:instrText>
            </w:r>
            <w:r>
              <w:rPr>
                <w:noProof/>
                <w:webHidden/>
              </w:rPr>
            </w:r>
            <w:r>
              <w:rPr>
                <w:noProof/>
                <w:webHidden/>
              </w:rPr>
              <w:fldChar w:fldCharType="separate"/>
            </w:r>
            <w:r>
              <w:rPr>
                <w:noProof/>
                <w:webHidden/>
              </w:rPr>
              <w:t>5</w:t>
            </w:r>
            <w:r>
              <w:rPr>
                <w:noProof/>
                <w:webHidden/>
              </w:rPr>
              <w:fldChar w:fldCharType="end"/>
            </w:r>
          </w:hyperlink>
        </w:p>
        <w:p w14:paraId="53D32B2A" w14:textId="77AB2B24" w:rsidR="00E57B7A" w:rsidRDefault="00E57B7A">
          <w:pPr>
            <w:pStyle w:val="TOC2"/>
            <w:tabs>
              <w:tab w:val="right" w:leader="dot" w:pos="10457"/>
            </w:tabs>
            <w:rPr>
              <w:rFonts w:eastAsiaTheme="minorEastAsia" w:cstheme="minorBidi"/>
              <w:smallCaps w:val="0"/>
              <w:noProof/>
              <w:sz w:val="22"/>
              <w:szCs w:val="22"/>
            </w:rPr>
          </w:pPr>
          <w:hyperlink w:anchor="_Toc106091931" w:history="1">
            <w:r w:rsidRPr="003C0665">
              <w:rPr>
                <w:rStyle w:val="Hyperlink"/>
                <w:noProof/>
                <w:lang w:val="en-GB"/>
              </w:rPr>
              <w:t>Functional Requirements</w:t>
            </w:r>
            <w:r>
              <w:rPr>
                <w:noProof/>
                <w:webHidden/>
              </w:rPr>
              <w:tab/>
            </w:r>
            <w:r>
              <w:rPr>
                <w:noProof/>
                <w:webHidden/>
              </w:rPr>
              <w:fldChar w:fldCharType="begin"/>
            </w:r>
            <w:r>
              <w:rPr>
                <w:noProof/>
                <w:webHidden/>
              </w:rPr>
              <w:instrText xml:space="preserve"> PAGEREF _Toc106091931 \h </w:instrText>
            </w:r>
            <w:r>
              <w:rPr>
                <w:noProof/>
                <w:webHidden/>
              </w:rPr>
            </w:r>
            <w:r>
              <w:rPr>
                <w:noProof/>
                <w:webHidden/>
              </w:rPr>
              <w:fldChar w:fldCharType="separate"/>
            </w:r>
            <w:r>
              <w:rPr>
                <w:noProof/>
                <w:webHidden/>
              </w:rPr>
              <w:t>5</w:t>
            </w:r>
            <w:r>
              <w:rPr>
                <w:noProof/>
                <w:webHidden/>
              </w:rPr>
              <w:fldChar w:fldCharType="end"/>
            </w:r>
          </w:hyperlink>
        </w:p>
        <w:p w14:paraId="672BBF13" w14:textId="31BF1922" w:rsidR="00E57B7A" w:rsidRDefault="00E57B7A">
          <w:pPr>
            <w:pStyle w:val="TOC1"/>
            <w:tabs>
              <w:tab w:val="right" w:leader="dot" w:pos="10457"/>
            </w:tabs>
            <w:rPr>
              <w:rFonts w:eastAsiaTheme="minorEastAsia" w:cstheme="minorBidi"/>
              <w:b w:val="0"/>
              <w:bCs w:val="0"/>
              <w:caps w:val="0"/>
              <w:noProof/>
              <w:sz w:val="22"/>
              <w:szCs w:val="22"/>
            </w:rPr>
          </w:pPr>
          <w:hyperlink w:anchor="_Toc106091932" w:history="1">
            <w:r w:rsidRPr="003C0665">
              <w:rPr>
                <w:rStyle w:val="Hyperlink"/>
                <w:noProof/>
                <w:lang w:val="en-GB"/>
              </w:rPr>
              <w:t>Non – Functional Requirements</w:t>
            </w:r>
            <w:r>
              <w:rPr>
                <w:noProof/>
                <w:webHidden/>
              </w:rPr>
              <w:tab/>
            </w:r>
            <w:r>
              <w:rPr>
                <w:noProof/>
                <w:webHidden/>
              </w:rPr>
              <w:fldChar w:fldCharType="begin"/>
            </w:r>
            <w:r>
              <w:rPr>
                <w:noProof/>
                <w:webHidden/>
              </w:rPr>
              <w:instrText xml:space="preserve"> PAGEREF _Toc106091932 \h </w:instrText>
            </w:r>
            <w:r>
              <w:rPr>
                <w:noProof/>
                <w:webHidden/>
              </w:rPr>
            </w:r>
            <w:r>
              <w:rPr>
                <w:noProof/>
                <w:webHidden/>
              </w:rPr>
              <w:fldChar w:fldCharType="separate"/>
            </w:r>
            <w:r>
              <w:rPr>
                <w:noProof/>
                <w:webHidden/>
              </w:rPr>
              <w:t>10</w:t>
            </w:r>
            <w:r>
              <w:rPr>
                <w:noProof/>
                <w:webHidden/>
              </w:rPr>
              <w:fldChar w:fldCharType="end"/>
            </w:r>
          </w:hyperlink>
        </w:p>
        <w:p w14:paraId="144E2D6C" w14:textId="1B9A9EEB" w:rsidR="00E57B7A" w:rsidRDefault="00E57B7A">
          <w:pPr>
            <w:pStyle w:val="TOC2"/>
            <w:tabs>
              <w:tab w:val="right" w:leader="dot" w:pos="10457"/>
            </w:tabs>
            <w:rPr>
              <w:rFonts w:eastAsiaTheme="minorEastAsia" w:cstheme="minorBidi"/>
              <w:smallCaps w:val="0"/>
              <w:noProof/>
              <w:sz w:val="22"/>
              <w:szCs w:val="22"/>
            </w:rPr>
          </w:pPr>
          <w:hyperlink w:anchor="_Toc106091933" w:history="1">
            <w:r w:rsidRPr="003C0665">
              <w:rPr>
                <w:rStyle w:val="Hyperlink"/>
                <w:noProof/>
                <w:lang w:val="en-GB"/>
              </w:rPr>
              <w:t>Product Requirements</w:t>
            </w:r>
            <w:r>
              <w:rPr>
                <w:noProof/>
                <w:webHidden/>
              </w:rPr>
              <w:tab/>
            </w:r>
            <w:r>
              <w:rPr>
                <w:noProof/>
                <w:webHidden/>
              </w:rPr>
              <w:fldChar w:fldCharType="begin"/>
            </w:r>
            <w:r>
              <w:rPr>
                <w:noProof/>
                <w:webHidden/>
              </w:rPr>
              <w:instrText xml:space="preserve"> PAGEREF _Toc106091933 \h </w:instrText>
            </w:r>
            <w:r>
              <w:rPr>
                <w:noProof/>
                <w:webHidden/>
              </w:rPr>
            </w:r>
            <w:r>
              <w:rPr>
                <w:noProof/>
                <w:webHidden/>
              </w:rPr>
              <w:fldChar w:fldCharType="separate"/>
            </w:r>
            <w:r>
              <w:rPr>
                <w:noProof/>
                <w:webHidden/>
              </w:rPr>
              <w:t>10</w:t>
            </w:r>
            <w:r>
              <w:rPr>
                <w:noProof/>
                <w:webHidden/>
              </w:rPr>
              <w:fldChar w:fldCharType="end"/>
            </w:r>
          </w:hyperlink>
        </w:p>
        <w:p w14:paraId="163142D5" w14:textId="4D3E5D8D" w:rsidR="00E57B7A" w:rsidRDefault="00E57B7A">
          <w:pPr>
            <w:pStyle w:val="TOC3"/>
            <w:tabs>
              <w:tab w:val="right" w:leader="dot" w:pos="10457"/>
            </w:tabs>
            <w:rPr>
              <w:rFonts w:eastAsiaTheme="minorEastAsia" w:cstheme="minorBidi"/>
              <w:i w:val="0"/>
              <w:iCs w:val="0"/>
              <w:noProof/>
              <w:sz w:val="22"/>
              <w:szCs w:val="22"/>
            </w:rPr>
          </w:pPr>
          <w:hyperlink w:anchor="_Toc106091934" w:history="1">
            <w:r w:rsidRPr="003C0665">
              <w:rPr>
                <w:rStyle w:val="Hyperlink"/>
                <w:noProof/>
                <w:lang w:val="en-GB"/>
              </w:rPr>
              <w:t>Usability Requirements</w:t>
            </w:r>
            <w:r>
              <w:rPr>
                <w:noProof/>
                <w:webHidden/>
              </w:rPr>
              <w:tab/>
            </w:r>
            <w:r>
              <w:rPr>
                <w:noProof/>
                <w:webHidden/>
              </w:rPr>
              <w:fldChar w:fldCharType="begin"/>
            </w:r>
            <w:r>
              <w:rPr>
                <w:noProof/>
                <w:webHidden/>
              </w:rPr>
              <w:instrText xml:space="preserve"> PAGEREF _Toc106091934 \h </w:instrText>
            </w:r>
            <w:r>
              <w:rPr>
                <w:noProof/>
                <w:webHidden/>
              </w:rPr>
            </w:r>
            <w:r>
              <w:rPr>
                <w:noProof/>
                <w:webHidden/>
              </w:rPr>
              <w:fldChar w:fldCharType="separate"/>
            </w:r>
            <w:r>
              <w:rPr>
                <w:noProof/>
                <w:webHidden/>
              </w:rPr>
              <w:t>10</w:t>
            </w:r>
            <w:r>
              <w:rPr>
                <w:noProof/>
                <w:webHidden/>
              </w:rPr>
              <w:fldChar w:fldCharType="end"/>
            </w:r>
          </w:hyperlink>
        </w:p>
        <w:p w14:paraId="7ADD9A80" w14:textId="6A29F557" w:rsidR="00E57B7A" w:rsidRDefault="00E57B7A">
          <w:pPr>
            <w:pStyle w:val="TOC3"/>
            <w:tabs>
              <w:tab w:val="right" w:leader="dot" w:pos="10457"/>
            </w:tabs>
            <w:rPr>
              <w:rFonts w:eastAsiaTheme="minorEastAsia" w:cstheme="minorBidi"/>
              <w:i w:val="0"/>
              <w:iCs w:val="0"/>
              <w:noProof/>
              <w:sz w:val="22"/>
              <w:szCs w:val="22"/>
            </w:rPr>
          </w:pPr>
          <w:hyperlink w:anchor="_Toc106091935" w:history="1">
            <w:r w:rsidRPr="003C0665">
              <w:rPr>
                <w:rStyle w:val="Hyperlink"/>
                <w:noProof/>
                <w:lang w:val="en-GB"/>
              </w:rPr>
              <w:t>Efficiency Requirements</w:t>
            </w:r>
            <w:r>
              <w:rPr>
                <w:noProof/>
                <w:webHidden/>
              </w:rPr>
              <w:tab/>
            </w:r>
            <w:r>
              <w:rPr>
                <w:noProof/>
                <w:webHidden/>
              </w:rPr>
              <w:fldChar w:fldCharType="begin"/>
            </w:r>
            <w:r>
              <w:rPr>
                <w:noProof/>
                <w:webHidden/>
              </w:rPr>
              <w:instrText xml:space="preserve"> PAGEREF _Toc106091935 \h </w:instrText>
            </w:r>
            <w:r>
              <w:rPr>
                <w:noProof/>
                <w:webHidden/>
              </w:rPr>
            </w:r>
            <w:r>
              <w:rPr>
                <w:noProof/>
                <w:webHidden/>
              </w:rPr>
              <w:fldChar w:fldCharType="separate"/>
            </w:r>
            <w:r>
              <w:rPr>
                <w:noProof/>
                <w:webHidden/>
              </w:rPr>
              <w:t>11</w:t>
            </w:r>
            <w:r>
              <w:rPr>
                <w:noProof/>
                <w:webHidden/>
              </w:rPr>
              <w:fldChar w:fldCharType="end"/>
            </w:r>
          </w:hyperlink>
        </w:p>
        <w:p w14:paraId="227D1863" w14:textId="3C8C56CF" w:rsidR="00E57B7A" w:rsidRDefault="00E57B7A">
          <w:pPr>
            <w:pStyle w:val="TOC3"/>
            <w:tabs>
              <w:tab w:val="right" w:leader="dot" w:pos="10457"/>
            </w:tabs>
            <w:rPr>
              <w:rFonts w:eastAsiaTheme="minorEastAsia" w:cstheme="minorBidi"/>
              <w:i w:val="0"/>
              <w:iCs w:val="0"/>
              <w:noProof/>
              <w:sz w:val="22"/>
              <w:szCs w:val="22"/>
            </w:rPr>
          </w:pPr>
          <w:hyperlink w:anchor="_Toc106091936" w:history="1">
            <w:r w:rsidRPr="003C0665">
              <w:rPr>
                <w:rStyle w:val="Hyperlink"/>
                <w:noProof/>
                <w:lang w:val="en-GB"/>
              </w:rPr>
              <w:t>Dependability Requirements</w:t>
            </w:r>
            <w:r>
              <w:rPr>
                <w:noProof/>
                <w:webHidden/>
              </w:rPr>
              <w:tab/>
            </w:r>
            <w:r>
              <w:rPr>
                <w:noProof/>
                <w:webHidden/>
              </w:rPr>
              <w:fldChar w:fldCharType="begin"/>
            </w:r>
            <w:r>
              <w:rPr>
                <w:noProof/>
                <w:webHidden/>
              </w:rPr>
              <w:instrText xml:space="preserve"> PAGEREF _Toc106091936 \h </w:instrText>
            </w:r>
            <w:r>
              <w:rPr>
                <w:noProof/>
                <w:webHidden/>
              </w:rPr>
            </w:r>
            <w:r>
              <w:rPr>
                <w:noProof/>
                <w:webHidden/>
              </w:rPr>
              <w:fldChar w:fldCharType="separate"/>
            </w:r>
            <w:r>
              <w:rPr>
                <w:noProof/>
                <w:webHidden/>
              </w:rPr>
              <w:t>11</w:t>
            </w:r>
            <w:r>
              <w:rPr>
                <w:noProof/>
                <w:webHidden/>
              </w:rPr>
              <w:fldChar w:fldCharType="end"/>
            </w:r>
          </w:hyperlink>
        </w:p>
        <w:p w14:paraId="341D596B" w14:textId="6A77B899" w:rsidR="00E57B7A" w:rsidRDefault="00E57B7A">
          <w:pPr>
            <w:pStyle w:val="TOC2"/>
            <w:tabs>
              <w:tab w:val="right" w:leader="dot" w:pos="10457"/>
            </w:tabs>
            <w:rPr>
              <w:rFonts w:eastAsiaTheme="minorEastAsia" w:cstheme="minorBidi"/>
              <w:smallCaps w:val="0"/>
              <w:noProof/>
              <w:sz w:val="22"/>
              <w:szCs w:val="22"/>
            </w:rPr>
          </w:pPr>
          <w:hyperlink w:anchor="_Toc106091937" w:history="1">
            <w:r w:rsidRPr="003C0665">
              <w:rPr>
                <w:rStyle w:val="Hyperlink"/>
                <w:noProof/>
                <w:lang w:val="en-GB"/>
              </w:rPr>
              <w:t>Organizational Requirements</w:t>
            </w:r>
            <w:r>
              <w:rPr>
                <w:noProof/>
                <w:webHidden/>
              </w:rPr>
              <w:tab/>
            </w:r>
            <w:r>
              <w:rPr>
                <w:noProof/>
                <w:webHidden/>
              </w:rPr>
              <w:fldChar w:fldCharType="begin"/>
            </w:r>
            <w:r>
              <w:rPr>
                <w:noProof/>
                <w:webHidden/>
              </w:rPr>
              <w:instrText xml:space="preserve"> PAGEREF _Toc106091937 \h </w:instrText>
            </w:r>
            <w:r>
              <w:rPr>
                <w:noProof/>
                <w:webHidden/>
              </w:rPr>
            </w:r>
            <w:r>
              <w:rPr>
                <w:noProof/>
                <w:webHidden/>
              </w:rPr>
              <w:fldChar w:fldCharType="separate"/>
            </w:r>
            <w:r>
              <w:rPr>
                <w:noProof/>
                <w:webHidden/>
              </w:rPr>
              <w:t>12</w:t>
            </w:r>
            <w:r>
              <w:rPr>
                <w:noProof/>
                <w:webHidden/>
              </w:rPr>
              <w:fldChar w:fldCharType="end"/>
            </w:r>
          </w:hyperlink>
        </w:p>
        <w:p w14:paraId="64FC3456" w14:textId="78CF0B82" w:rsidR="00E57B7A" w:rsidRDefault="00E57B7A">
          <w:pPr>
            <w:pStyle w:val="TOC3"/>
            <w:tabs>
              <w:tab w:val="right" w:leader="dot" w:pos="10457"/>
            </w:tabs>
            <w:rPr>
              <w:rFonts w:eastAsiaTheme="minorEastAsia" w:cstheme="minorBidi"/>
              <w:i w:val="0"/>
              <w:iCs w:val="0"/>
              <w:noProof/>
              <w:sz w:val="22"/>
              <w:szCs w:val="22"/>
            </w:rPr>
          </w:pPr>
          <w:hyperlink w:anchor="_Toc106091938" w:history="1">
            <w:r w:rsidRPr="003C0665">
              <w:rPr>
                <w:rStyle w:val="Hyperlink"/>
                <w:noProof/>
                <w:lang w:val="en-GB"/>
              </w:rPr>
              <w:t>Operational Requirements</w:t>
            </w:r>
            <w:r>
              <w:rPr>
                <w:noProof/>
                <w:webHidden/>
              </w:rPr>
              <w:tab/>
            </w:r>
            <w:r>
              <w:rPr>
                <w:noProof/>
                <w:webHidden/>
              </w:rPr>
              <w:fldChar w:fldCharType="begin"/>
            </w:r>
            <w:r>
              <w:rPr>
                <w:noProof/>
                <w:webHidden/>
              </w:rPr>
              <w:instrText xml:space="preserve"> PAGEREF _Toc106091938 \h </w:instrText>
            </w:r>
            <w:r>
              <w:rPr>
                <w:noProof/>
                <w:webHidden/>
              </w:rPr>
            </w:r>
            <w:r>
              <w:rPr>
                <w:noProof/>
                <w:webHidden/>
              </w:rPr>
              <w:fldChar w:fldCharType="separate"/>
            </w:r>
            <w:r>
              <w:rPr>
                <w:noProof/>
                <w:webHidden/>
              </w:rPr>
              <w:t>12</w:t>
            </w:r>
            <w:r>
              <w:rPr>
                <w:noProof/>
                <w:webHidden/>
              </w:rPr>
              <w:fldChar w:fldCharType="end"/>
            </w:r>
          </w:hyperlink>
        </w:p>
        <w:p w14:paraId="3A70B89C" w14:textId="68D37201" w:rsidR="00E57B7A" w:rsidRDefault="00E57B7A">
          <w:pPr>
            <w:pStyle w:val="TOC3"/>
            <w:tabs>
              <w:tab w:val="right" w:leader="dot" w:pos="10457"/>
            </w:tabs>
            <w:rPr>
              <w:rFonts w:eastAsiaTheme="minorEastAsia" w:cstheme="minorBidi"/>
              <w:i w:val="0"/>
              <w:iCs w:val="0"/>
              <w:noProof/>
              <w:sz w:val="22"/>
              <w:szCs w:val="22"/>
            </w:rPr>
          </w:pPr>
          <w:hyperlink w:anchor="_Toc106091939" w:history="1">
            <w:r w:rsidRPr="003C0665">
              <w:rPr>
                <w:rStyle w:val="Hyperlink"/>
                <w:noProof/>
                <w:lang w:val="en-GB"/>
              </w:rPr>
              <w:t>Development Requirements</w:t>
            </w:r>
            <w:r>
              <w:rPr>
                <w:noProof/>
                <w:webHidden/>
              </w:rPr>
              <w:tab/>
            </w:r>
            <w:r>
              <w:rPr>
                <w:noProof/>
                <w:webHidden/>
              </w:rPr>
              <w:fldChar w:fldCharType="begin"/>
            </w:r>
            <w:r>
              <w:rPr>
                <w:noProof/>
                <w:webHidden/>
              </w:rPr>
              <w:instrText xml:space="preserve"> PAGEREF _Toc106091939 \h </w:instrText>
            </w:r>
            <w:r>
              <w:rPr>
                <w:noProof/>
                <w:webHidden/>
              </w:rPr>
            </w:r>
            <w:r>
              <w:rPr>
                <w:noProof/>
                <w:webHidden/>
              </w:rPr>
              <w:fldChar w:fldCharType="separate"/>
            </w:r>
            <w:r>
              <w:rPr>
                <w:noProof/>
                <w:webHidden/>
              </w:rPr>
              <w:t>13</w:t>
            </w:r>
            <w:r>
              <w:rPr>
                <w:noProof/>
                <w:webHidden/>
              </w:rPr>
              <w:fldChar w:fldCharType="end"/>
            </w:r>
          </w:hyperlink>
        </w:p>
        <w:p w14:paraId="11670BB2" w14:textId="3C3FA2A9" w:rsidR="00E57B7A" w:rsidRDefault="00E57B7A">
          <w:pPr>
            <w:pStyle w:val="TOC2"/>
            <w:tabs>
              <w:tab w:val="right" w:leader="dot" w:pos="10457"/>
            </w:tabs>
            <w:rPr>
              <w:rFonts w:eastAsiaTheme="minorEastAsia" w:cstheme="minorBidi"/>
              <w:smallCaps w:val="0"/>
              <w:noProof/>
              <w:sz w:val="22"/>
              <w:szCs w:val="22"/>
            </w:rPr>
          </w:pPr>
          <w:hyperlink w:anchor="_Toc106091940" w:history="1">
            <w:r w:rsidRPr="003C0665">
              <w:rPr>
                <w:rStyle w:val="Hyperlink"/>
                <w:noProof/>
              </w:rPr>
              <w:t>External Requirements</w:t>
            </w:r>
            <w:r>
              <w:rPr>
                <w:noProof/>
                <w:webHidden/>
              </w:rPr>
              <w:tab/>
            </w:r>
            <w:r>
              <w:rPr>
                <w:noProof/>
                <w:webHidden/>
              </w:rPr>
              <w:fldChar w:fldCharType="begin"/>
            </w:r>
            <w:r>
              <w:rPr>
                <w:noProof/>
                <w:webHidden/>
              </w:rPr>
              <w:instrText xml:space="preserve"> PAGEREF _Toc106091940 \h </w:instrText>
            </w:r>
            <w:r>
              <w:rPr>
                <w:noProof/>
                <w:webHidden/>
              </w:rPr>
            </w:r>
            <w:r>
              <w:rPr>
                <w:noProof/>
                <w:webHidden/>
              </w:rPr>
              <w:fldChar w:fldCharType="separate"/>
            </w:r>
            <w:r>
              <w:rPr>
                <w:noProof/>
                <w:webHidden/>
              </w:rPr>
              <w:t>13</w:t>
            </w:r>
            <w:r>
              <w:rPr>
                <w:noProof/>
                <w:webHidden/>
              </w:rPr>
              <w:fldChar w:fldCharType="end"/>
            </w:r>
          </w:hyperlink>
        </w:p>
        <w:p w14:paraId="39386908" w14:textId="5A1876DA" w:rsidR="00E57B7A" w:rsidRDefault="00E57B7A">
          <w:pPr>
            <w:pStyle w:val="TOC3"/>
            <w:tabs>
              <w:tab w:val="right" w:leader="dot" w:pos="10457"/>
            </w:tabs>
            <w:rPr>
              <w:rFonts w:eastAsiaTheme="minorEastAsia" w:cstheme="minorBidi"/>
              <w:i w:val="0"/>
              <w:iCs w:val="0"/>
              <w:noProof/>
              <w:sz w:val="22"/>
              <w:szCs w:val="22"/>
            </w:rPr>
          </w:pPr>
          <w:hyperlink w:anchor="_Toc106091941" w:history="1">
            <w:r w:rsidRPr="003C0665">
              <w:rPr>
                <w:rStyle w:val="Hyperlink"/>
                <w:noProof/>
                <w:lang w:val="en-GB"/>
              </w:rPr>
              <w:t>Regulatory Requirements</w:t>
            </w:r>
            <w:r>
              <w:rPr>
                <w:noProof/>
                <w:webHidden/>
              </w:rPr>
              <w:tab/>
            </w:r>
            <w:r>
              <w:rPr>
                <w:noProof/>
                <w:webHidden/>
              </w:rPr>
              <w:fldChar w:fldCharType="begin"/>
            </w:r>
            <w:r>
              <w:rPr>
                <w:noProof/>
                <w:webHidden/>
              </w:rPr>
              <w:instrText xml:space="preserve"> PAGEREF _Toc106091941 \h </w:instrText>
            </w:r>
            <w:r>
              <w:rPr>
                <w:noProof/>
                <w:webHidden/>
              </w:rPr>
            </w:r>
            <w:r>
              <w:rPr>
                <w:noProof/>
                <w:webHidden/>
              </w:rPr>
              <w:fldChar w:fldCharType="separate"/>
            </w:r>
            <w:r>
              <w:rPr>
                <w:noProof/>
                <w:webHidden/>
              </w:rPr>
              <w:t>13</w:t>
            </w:r>
            <w:r>
              <w:rPr>
                <w:noProof/>
                <w:webHidden/>
              </w:rPr>
              <w:fldChar w:fldCharType="end"/>
            </w:r>
          </w:hyperlink>
        </w:p>
        <w:p w14:paraId="442228AE" w14:textId="5A986B10" w:rsidR="00E57B7A" w:rsidRDefault="00E57B7A">
          <w:pPr>
            <w:pStyle w:val="TOC3"/>
            <w:tabs>
              <w:tab w:val="right" w:leader="dot" w:pos="10457"/>
            </w:tabs>
            <w:rPr>
              <w:rFonts w:eastAsiaTheme="minorEastAsia" w:cstheme="minorBidi"/>
              <w:i w:val="0"/>
              <w:iCs w:val="0"/>
              <w:noProof/>
              <w:sz w:val="22"/>
              <w:szCs w:val="22"/>
            </w:rPr>
          </w:pPr>
          <w:hyperlink w:anchor="_Toc106091942" w:history="1">
            <w:r w:rsidRPr="003C0665">
              <w:rPr>
                <w:rStyle w:val="Hyperlink"/>
                <w:noProof/>
                <w:lang w:val="en-GB"/>
              </w:rPr>
              <w:t>Ethical Requirements</w:t>
            </w:r>
            <w:r>
              <w:rPr>
                <w:noProof/>
                <w:webHidden/>
              </w:rPr>
              <w:tab/>
            </w:r>
            <w:r>
              <w:rPr>
                <w:noProof/>
                <w:webHidden/>
              </w:rPr>
              <w:fldChar w:fldCharType="begin"/>
            </w:r>
            <w:r>
              <w:rPr>
                <w:noProof/>
                <w:webHidden/>
              </w:rPr>
              <w:instrText xml:space="preserve"> PAGEREF _Toc106091942 \h </w:instrText>
            </w:r>
            <w:r>
              <w:rPr>
                <w:noProof/>
                <w:webHidden/>
              </w:rPr>
            </w:r>
            <w:r>
              <w:rPr>
                <w:noProof/>
                <w:webHidden/>
              </w:rPr>
              <w:fldChar w:fldCharType="separate"/>
            </w:r>
            <w:r>
              <w:rPr>
                <w:noProof/>
                <w:webHidden/>
              </w:rPr>
              <w:t>13</w:t>
            </w:r>
            <w:r>
              <w:rPr>
                <w:noProof/>
                <w:webHidden/>
              </w:rPr>
              <w:fldChar w:fldCharType="end"/>
            </w:r>
          </w:hyperlink>
        </w:p>
        <w:p w14:paraId="6D7F6DB4" w14:textId="4C427A12" w:rsidR="00E57B7A" w:rsidRDefault="00E57B7A">
          <w:pPr>
            <w:pStyle w:val="TOC2"/>
            <w:tabs>
              <w:tab w:val="right" w:leader="dot" w:pos="10457"/>
            </w:tabs>
            <w:rPr>
              <w:rFonts w:eastAsiaTheme="minorEastAsia" w:cstheme="minorBidi"/>
              <w:smallCaps w:val="0"/>
              <w:noProof/>
              <w:sz w:val="22"/>
              <w:szCs w:val="22"/>
            </w:rPr>
          </w:pPr>
          <w:hyperlink w:anchor="_Toc106091943" w:history="1">
            <w:r w:rsidRPr="003C0665">
              <w:rPr>
                <w:rStyle w:val="Hyperlink"/>
                <w:noProof/>
                <w:lang w:val="en-GB"/>
              </w:rPr>
              <w:t>USE CASE</w:t>
            </w:r>
            <w:r>
              <w:rPr>
                <w:noProof/>
                <w:webHidden/>
              </w:rPr>
              <w:tab/>
            </w:r>
            <w:r>
              <w:rPr>
                <w:noProof/>
                <w:webHidden/>
              </w:rPr>
              <w:fldChar w:fldCharType="begin"/>
            </w:r>
            <w:r>
              <w:rPr>
                <w:noProof/>
                <w:webHidden/>
              </w:rPr>
              <w:instrText xml:space="preserve"> PAGEREF _Toc106091943 \h </w:instrText>
            </w:r>
            <w:r>
              <w:rPr>
                <w:noProof/>
                <w:webHidden/>
              </w:rPr>
            </w:r>
            <w:r>
              <w:rPr>
                <w:noProof/>
                <w:webHidden/>
              </w:rPr>
              <w:fldChar w:fldCharType="separate"/>
            </w:r>
            <w:r>
              <w:rPr>
                <w:noProof/>
                <w:webHidden/>
              </w:rPr>
              <w:t>22</w:t>
            </w:r>
            <w:r>
              <w:rPr>
                <w:noProof/>
                <w:webHidden/>
              </w:rPr>
              <w:fldChar w:fldCharType="end"/>
            </w:r>
          </w:hyperlink>
        </w:p>
        <w:p w14:paraId="4CA09211" w14:textId="74CDFB50" w:rsidR="00E57B7A" w:rsidRDefault="00E57B7A">
          <w:pPr>
            <w:pStyle w:val="TOC3"/>
            <w:tabs>
              <w:tab w:val="right" w:leader="dot" w:pos="10457"/>
            </w:tabs>
            <w:rPr>
              <w:rFonts w:eastAsiaTheme="minorEastAsia" w:cstheme="minorBidi"/>
              <w:i w:val="0"/>
              <w:iCs w:val="0"/>
              <w:noProof/>
              <w:sz w:val="22"/>
              <w:szCs w:val="22"/>
            </w:rPr>
          </w:pPr>
          <w:hyperlink w:anchor="_Toc106091944" w:history="1">
            <w:r w:rsidRPr="003C0665">
              <w:rPr>
                <w:rStyle w:val="Hyperlink"/>
                <w:noProof/>
                <w:lang w:val="en-GB"/>
              </w:rPr>
              <w:t>Use Case 1 : Client</w:t>
            </w:r>
            <w:r>
              <w:rPr>
                <w:noProof/>
                <w:webHidden/>
              </w:rPr>
              <w:tab/>
            </w:r>
            <w:r>
              <w:rPr>
                <w:noProof/>
                <w:webHidden/>
              </w:rPr>
              <w:fldChar w:fldCharType="begin"/>
            </w:r>
            <w:r>
              <w:rPr>
                <w:noProof/>
                <w:webHidden/>
              </w:rPr>
              <w:instrText xml:space="preserve"> PAGEREF _Toc106091944 \h </w:instrText>
            </w:r>
            <w:r>
              <w:rPr>
                <w:noProof/>
                <w:webHidden/>
              </w:rPr>
            </w:r>
            <w:r>
              <w:rPr>
                <w:noProof/>
                <w:webHidden/>
              </w:rPr>
              <w:fldChar w:fldCharType="separate"/>
            </w:r>
            <w:r>
              <w:rPr>
                <w:noProof/>
                <w:webHidden/>
              </w:rPr>
              <w:t>22</w:t>
            </w:r>
            <w:r>
              <w:rPr>
                <w:noProof/>
                <w:webHidden/>
              </w:rPr>
              <w:fldChar w:fldCharType="end"/>
            </w:r>
          </w:hyperlink>
        </w:p>
        <w:p w14:paraId="471083CC" w14:textId="0FF2B827" w:rsidR="00E57B7A" w:rsidRDefault="00E57B7A">
          <w:pPr>
            <w:pStyle w:val="TOC3"/>
            <w:tabs>
              <w:tab w:val="right" w:leader="dot" w:pos="10457"/>
            </w:tabs>
            <w:rPr>
              <w:rFonts w:eastAsiaTheme="minorEastAsia" w:cstheme="minorBidi"/>
              <w:i w:val="0"/>
              <w:iCs w:val="0"/>
              <w:noProof/>
              <w:sz w:val="22"/>
              <w:szCs w:val="22"/>
            </w:rPr>
          </w:pPr>
          <w:hyperlink w:anchor="_Toc106091945" w:history="1">
            <w:r w:rsidRPr="003C0665">
              <w:rPr>
                <w:rStyle w:val="Hyperlink"/>
                <w:noProof/>
                <w:lang w:val="en-GB"/>
              </w:rPr>
              <w:t>Use Case 2: Employee</w:t>
            </w:r>
            <w:r>
              <w:rPr>
                <w:noProof/>
                <w:webHidden/>
              </w:rPr>
              <w:tab/>
            </w:r>
            <w:r>
              <w:rPr>
                <w:noProof/>
                <w:webHidden/>
              </w:rPr>
              <w:fldChar w:fldCharType="begin"/>
            </w:r>
            <w:r>
              <w:rPr>
                <w:noProof/>
                <w:webHidden/>
              </w:rPr>
              <w:instrText xml:space="preserve"> PAGEREF _Toc106091945 \h </w:instrText>
            </w:r>
            <w:r>
              <w:rPr>
                <w:noProof/>
                <w:webHidden/>
              </w:rPr>
            </w:r>
            <w:r>
              <w:rPr>
                <w:noProof/>
                <w:webHidden/>
              </w:rPr>
              <w:fldChar w:fldCharType="separate"/>
            </w:r>
            <w:r>
              <w:rPr>
                <w:noProof/>
                <w:webHidden/>
              </w:rPr>
              <w:t>23</w:t>
            </w:r>
            <w:r>
              <w:rPr>
                <w:noProof/>
                <w:webHidden/>
              </w:rPr>
              <w:fldChar w:fldCharType="end"/>
            </w:r>
          </w:hyperlink>
        </w:p>
        <w:p w14:paraId="5F9CF8FB" w14:textId="19A20453" w:rsidR="00E57B7A" w:rsidRDefault="00E57B7A">
          <w:pPr>
            <w:pStyle w:val="TOC3"/>
            <w:tabs>
              <w:tab w:val="right" w:leader="dot" w:pos="10457"/>
            </w:tabs>
            <w:rPr>
              <w:rFonts w:eastAsiaTheme="minorEastAsia" w:cstheme="minorBidi"/>
              <w:i w:val="0"/>
              <w:iCs w:val="0"/>
              <w:noProof/>
              <w:sz w:val="22"/>
              <w:szCs w:val="22"/>
            </w:rPr>
          </w:pPr>
          <w:hyperlink w:anchor="_Toc106091946" w:history="1">
            <w:r w:rsidRPr="003C0665">
              <w:rPr>
                <w:rStyle w:val="Hyperlink"/>
                <w:noProof/>
                <w:lang w:val="en-GB"/>
              </w:rPr>
              <w:t>USE CASE 4: GENERAL USE CASE</w:t>
            </w:r>
            <w:r>
              <w:rPr>
                <w:noProof/>
                <w:webHidden/>
              </w:rPr>
              <w:tab/>
            </w:r>
            <w:r>
              <w:rPr>
                <w:noProof/>
                <w:webHidden/>
              </w:rPr>
              <w:fldChar w:fldCharType="begin"/>
            </w:r>
            <w:r>
              <w:rPr>
                <w:noProof/>
                <w:webHidden/>
              </w:rPr>
              <w:instrText xml:space="preserve"> PAGEREF _Toc106091946 \h </w:instrText>
            </w:r>
            <w:r>
              <w:rPr>
                <w:noProof/>
                <w:webHidden/>
              </w:rPr>
            </w:r>
            <w:r>
              <w:rPr>
                <w:noProof/>
                <w:webHidden/>
              </w:rPr>
              <w:fldChar w:fldCharType="separate"/>
            </w:r>
            <w:r>
              <w:rPr>
                <w:noProof/>
                <w:webHidden/>
              </w:rPr>
              <w:t>25</w:t>
            </w:r>
            <w:r>
              <w:rPr>
                <w:noProof/>
                <w:webHidden/>
              </w:rPr>
              <w:fldChar w:fldCharType="end"/>
            </w:r>
          </w:hyperlink>
        </w:p>
        <w:p w14:paraId="2408A727" w14:textId="412BBC70" w:rsidR="00E57B7A" w:rsidRDefault="00E57B7A">
          <w:pPr>
            <w:pStyle w:val="TOC2"/>
            <w:tabs>
              <w:tab w:val="right" w:leader="dot" w:pos="10457"/>
            </w:tabs>
            <w:rPr>
              <w:rFonts w:eastAsiaTheme="minorEastAsia" w:cstheme="minorBidi"/>
              <w:smallCaps w:val="0"/>
              <w:noProof/>
              <w:sz w:val="22"/>
              <w:szCs w:val="22"/>
            </w:rPr>
          </w:pPr>
          <w:hyperlink w:anchor="_Toc106091947" w:history="1">
            <w:r w:rsidRPr="003C0665">
              <w:rPr>
                <w:rStyle w:val="Hyperlink"/>
                <w:noProof/>
                <w:lang w:val="en-GB"/>
              </w:rPr>
              <w:t>ACTIVITY DIAGRAMS</w:t>
            </w:r>
            <w:r>
              <w:rPr>
                <w:noProof/>
                <w:webHidden/>
              </w:rPr>
              <w:tab/>
            </w:r>
            <w:r>
              <w:rPr>
                <w:noProof/>
                <w:webHidden/>
              </w:rPr>
              <w:fldChar w:fldCharType="begin"/>
            </w:r>
            <w:r>
              <w:rPr>
                <w:noProof/>
                <w:webHidden/>
              </w:rPr>
              <w:instrText xml:space="preserve"> PAGEREF _Toc106091947 \h </w:instrText>
            </w:r>
            <w:r>
              <w:rPr>
                <w:noProof/>
                <w:webHidden/>
              </w:rPr>
            </w:r>
            <w:r>
              <w:rPr>
                <w:noProof/>
                <w:webHidden/>
              </w:rPr>
              <w:fldChar w:fldCharType="separate"/>
            </w:r>
            <w:r>
              <w:rPr>
                <w:noProof/>
                <w:webHidden/>
              </w:rPr>
              <w:t>33</w:t>
            </w:r>
            <w:r>
              <w:rPr>
                <w:noProof/>
                <w:webHidden/>
              </w:rPr>
              <w:fldChar w:fldCharType="end"/>
            </w:r>
          </w:hyperlink>
        </w:p>
        <w:p w14:paraId="7B014135" w14:textId="75C23BC0" w:rsidR="00E57B7A" w:rsidRDefault="00E57B7A">
          <w:pPr>
            <w:pStyle w:val="TOC3"/>
            <w:tabs>
              <w:tab w:val="right" w:leader="dot" w:pos="10457"/>
            </w:tabs>
            <w:rPr>
              <w:rFonts w:eastAsiaTheme="minorEastAsia" w:cstheme="minorBidi"/>
              <w:i w:val="0"/>
              <w:iCs w:val="0"/>
              <w:noProof/>
              <w:sz w:val="22"/>
              <w:szCs w:val="22"/>
            </w:rPr>
          </w:pPr>
          <w:hyperlink w:anchor="_Toc106091948" w:history="1">
            <w:r w:rsidRPr="003C0665">
              <w:rPr>
                <w:rStyle w:val="Hyperlink"/>
                <w:noProof/>
                <w:lang w:val="en-GB"/>
              </w:rPr>
              <w:t>Activity Diagram 1 : Client</w:t>
            </w:r>
            <w:r>
              <w:rPr>
                <w:noProof/>
                <w:webHidden/>
              </w:rPr>
              <w:tab/>
            </w:r>
            <w:r>
              <w:rPr>
                <w:noProof/>
                <w:webHidden/>
              </w:rPr>
              <w:fldChar w:fldCharType="begin"/>
            </w:r>
            <w:r>
              <w:rPr>
                <w:noProof/>
                <w:webHidden/>
              </w:rPr>
              <w:instrText xml:space="preserve"> PAGEREF _Toc106091948 \h </w:instrText>
            </w:r>
            <w:r>
              <w:rPr>
                <w:noProof/>
                <w:webHidden/>
              </w:rPr>
            </w:r>
            <w:r>
              <w:rPr>
                <w:noProof/>
                <w:webHidden/>
              </w:rPr>
              <w:fldChar w:fldCharType="separate"/>
            </w:r>
            <w:r>
              <w:rPr>
                <w:noProof/>
                <w:webHidden/>
              </w:rPr>
              <w:t>33</w:t>
            </w:r>
            <w:r>
              <w:rPr>
                <w:noProof/>
                <w:webHidden/>
              </w:rPr>
              <w:fldChar w:fldCharType="end"/>
            </w:r>
          </w:hyperlink>
        </w:p>
        <w:p w14:paraId="7A2F7760" w14:textId="4D3E5B2F" w:rsidR="00E57B7A" w:rsidRDefault="00E57B7A">
          <w:pPr>
            <w:pStyle w:val="TOC3"/>
            <w:tabs>
              <w:tab w:val="right" w:leader="dot" w:pos="10457"/>
            </w:tabs>
            <w:rPr>
              <w:rFonts w:eastAsiaTheme="minorEastAsia" w:cstheme="minorBidi"/>
              <w:i w:val="0"/>
              <w:iCs w:val="0"/>
              <w:noProof/>
              <w:sz w:val="22"/>
              <w:szCs w:val="22"/>
            </w:rPr>
          </w:pPr>
          <w:hyperlink w:anchor="_Toc106091949" w:history="1">
            <w:r w:rsidRPr="003C0665">
              <w:rPr>
                <w:rStyle w:val="Hyperlink"/>
                <w:noProof/>
                <w:lang w:val="en-GB"/>
              </w:rPr>
              <w:t>Activity Diagram 2: ADMIN Representative</w:t>
            </w:r>
            <w:r>
              <w:rPr>
                <w:noProof/>
                <w:webHidden/>
              </w:rPr>
              <w:tab/>
            </w:r>
            <w:r>
              <w:rPr>
                <w:noProof/>
                <w:webHidden/>
              </w:rPr>
              <w:fldChar w:fldCharType="begin"/>
            </w:r>
            <w:r>
              <w:rPr>
                <w:noProof/>
                <w:webHidden/>
              </w:rPr>
              <w:instrText xml:space="preserve"> PAGEREF _Toc106091949 \h </w:instrText>
            </w:r>
            <w:r>
              <w:rPr>
                <w:noProof/>
                <w:webHidden/>
              </w:rPr>
            </w:r>
            <w:r>
              <w:rPr>
                <w:noProof/>
                <w:webHidden/>
              </w:rPr>
              <w:fldChar w:fldCharType="separate"/>
            </w:r>
            <w:r>
              <w:rPr>
                <w:noProof/>
                <w:webHidden/>
              </w:rPr>
              <w:t>38</w:t>
            </w:r>
            <w:r>
              <w:rPr>
                <w:noProof/>
                <w:webHidden/>
              </w:rPr>
              <w:fldChar w:fldCharType="end"/>
            </w:r>
          </w:hyperlink>
        </w:p>
        <w:p w14:paraId="0A039816" w14:textId="49216A59" w:rsidR="00E57B7A" w:rsidRDefault="00E57B7A">
          <w:pPr>
            <w:pStyle w:val="TOC2"/>
            <w:tabs>
              <w:tab w:val="right" w:leader="dot" w:pos="10457"/>
            </w:tabs>
            <w:rPr>
              <w:rFonts w:eastAsiaTheme="minorEastAsia" w:cstheme="minorBidi"/>
              <w:smallCaps w:val="0"/>
              <w:noProof/>
              <w:sz w:val="22"/>
              <w:szCs w:val="22"/>
            </w:rPr>
          </w:pPr>
          <w:hyperlink w:anchor="_Toc106091950" w:history="1">
            <w:r w:rsidRPr="003C0665">
              <w:rPr>
                <w:rStyle w:val="Hyperlink"/>
                <w:noProof/>
                <w:lang w:val="en-GB"/>
              </w:rPr>
              <w:t>STATE DIAGRAM</w:t>
            </w:r>
            <w:r>
              <w:rPr>
                <w:noProof/>
                <w:webHidden/>
              </w:rPr>
              <w:tab/>
            </w:r>
            <w:r>
              <w:rPr>
                <w:noProof/>
                <w:webHidden/>
              </w:rPr>
              <w:fldChar w:fldCharType="begin"/>
            </w:r>
            <w:r>
              <w:rPr>
                <w:noProof/>
                <w:webHidden/>
              </w:rPr>
              <w:instrText xml:space="preserve"> PAGEREF _Toc106091950 \h </w:instrText>
            </w:r>
            <w:r>
              <w:rPr>
                <w:noProof/>
                <w:webHidden/>
              </w:rPr>
            </w:r>
            <w:r>
              <w:rPr>
                <w:noProof/>
                <w:webHidden/>
              </w:rPr>
              <w:fldChar w:fldCharType="separate"/>
            </w:r>
            <w:r>
              <w:rPr>
                <w:noProof/>
                <w:webHidden/>
              </w:rPr>
              <w:t>44</w:t>
            </w:r>
            <w:r>
              <w:rPr>
                <w:noProof/>
                <w:webHidden/>
              </w:rPr>
              <w:fldChar w:fldCharType="end"/>
            </w:r>
          </w:hyperlink>
        </w:p>
        <w:p w14:paraId="46EE415C" w14:textId="7292C874" w:rsidR="00E57B7A" w:rsidRDefault="00E57B7A">
          <w:pPr>
            <w:pStyle w:val="TOC3"/>
            <w:tabs>
              <w:tab w:val="right" w:leader="dot" w:pos="10457"/>
            </w:tabs>
            <w:rPr>
              <w:rFonts w:eastAsiaTheme="minorEastAsia" w:cstheme="minorBidi"/>
              <w:i w:val="0"/>
              <w:iCs w:val="0"/>
              <w:noProof/>
              <w:sz w:val="22"/>
              <w:szCs w:val="22"/>
            </w:rPr>
          </w:pPr>
          <w:hyperlink w:anchor="_Toc106091951" w:history="1">
            <w:r w:rsidRPr="003C0665">
              <w:rPr>
                <w:rStyle w:val="Hyperlink"/>
                <w:noProof/>
                <w:lang w:val="en-GB"/>
              </w:rPr>
              <w:t>STATE - REGISTER</w:t>
            </w:r>
            <w:r>
              <w:rPr>
                <w:noProof/>
                <w:webHidden/>
              </w:rPr>
              <w:tab/>
            </w:r>
            <w:r>
              <w:rPr>
                <w:noProof/>
                <w:webHidden/>
              </w:rPr>
              <w:fldChar w:fldCharType="begin"/>
            </w:r>
            <w:r>
              <w:rPr>
                <w:noProof/>
                <w:webHidden/>
              </w:rPr>
              <w:instrText xml:space="preserve"> PAGEREF _Toc106091951 \h </w:instrText>
            </w:r>
            <w:r>
              <w:rPr>
                <w:noProof/>
                <w:webHidden/>
              </w:rPr>
            </w:r>
            <w:r>
              <w:rPr>
                <w:noProof/>
                <w:webHidden/>
              </w:rPr>
              <w:fldChar w:fldCharType="separate"/>
            </w:r>
            <w:r>
              <w:rPr>
                <w:noProof/>
                <w:webHidden/>
              </w:rPr>
              <w:t>45</w:t>
            </w:r>
            <w:r>
              <w:rPr>
                <w:noProof/>
                <w:webHidden/>
              </w:rPr>
              <w:fldChar w:fldCharType="end"/>
            </w:r>
          </w:hyperlink>
        </w:p>
        <w:p w14:paraId="3D4E3732" w14:textId="7BA1E8FC" w:rsidR="00E57B7A" w:rsidRDefault="00E57B7A">
          <w:pPr>
            <w:pStyle w:val="TOC3"/>
            <w:tabs>
              <w:tab w:val="right" w:leader="dot" w:pos="10457"/>
            </w:tabs>
            <w:rPr>
              <w:rFonts w:eastAsiaTheme="minorEastAsia" w:cstheme="minorBidi"/>
              <w:i w:val="0"/>
              <w:iCs w:val="0"/>
              <w:noProof/>
              <w:sz w:val="22"/>
              <w:szCs w:val="22"/>
            </w:rPr>
          </w:pPr>
          <w:hyperlink w:anchor="_Toc106091952" w:history="1">
            <w:r w:rsidRPr="003C0665">
              <w:rPr>
                <w:rStyle w:val="Hyperlink"/>
                <w:noProof/>
                <w:lang w:val="en-GB"/>
              </w:rPr>
              <w:t>State – Update Profile</w:t>
            </w:r>
            <w:r>
              <w:rPr>
                <w:noProof/>
                <w:webHidden/>
              </w:rPr>
              <w:tab/>
            </w:r>
            <w:r>
              <w:rPr>
                <w:noProof/>
                <w:webHidden/>
              </w:rPr>
              <w:fldChar w:fldCharType="begin"/>
            </w:r>
            <w:r>
              <w:rPr>
                <w:noProof/>
                <w:webHidden/>
              </w:rPr>
              <w:instrText xml:space="preserve"> PAGEREF _Toc106091952 \h </w:instrText>
            </w:r>
            <w:r>
              <w:rPr>
                <w:noProof/>
                <w:webHidden/>
              </w:rPr>
            </w:r>
            <w:r>
              <w:rPr>
                <w:noProof/>
                <w:webHidden/>
              </w:rPr>
              <w:fldChar w:fldCharType="separate"/>
            </w:r>
            <w:r>
              <w:rPr>
                <w:noProof/>
                <w:webHidden/>
              </w:rPr>
              <w:t>46</w:t>
            </w:r>
            <w:r>
              <w:rPr>
                <w:noProof/>
                <w:webHidden/>
              </w:rPr>
              <w:fldChar w:fldCharType="end"/>
            </w:r>
          </w:hyperlink>
        </w:p>
        <w:p w14:paraId="7CA84BA8" w14:textId="736C711B" w:rsidR="00E57B7A" w:rsidRDefault="00E57B7A">
          <w:pPr>
            <w:pStyle w:val="TOC3"/>
            <w:tabs>
              <w:tab w:val="right" w:leader="dot" w:pos="10457"/>
            </w:tabs>
            <w:rPr>
              <w:rFonts w:eastAsiaTheme="minorEastAsia" w:cstheme="minorBidi"/>
              <w:i w:val="0"/>
              <w:iCs w:val="0"/>
              <w:noProof/>
              <w:sz w:val="22"/>
              <w:szCs w:val="22"/>
            </w:rPr>
          </w:pPr>
          <w:hyperlink w:anchor="_Toc106091953" w:history="1">
            <w:r w:rsidRPr="003C0665">
              <w:rPr>
                <w:rStyle w:val="Hyperlink"/>
                <w:noProof/>
                <w:lang w:val="en-GB"/>
              </w:rPr>
              <w:t>State – Open Recipe</w:t>
            </w:r>
            <w:r>
              <w:rPr>
                <w:noProof/>
                <w:webHidden/>
              </w:rPr>
              <w:tab/>
            </w:r>
            <w:r>
              <w:rPr>
                <w:noProof/>
                <w:webHidden/>
              </w:rPr>
              <w:fldChar w:fldCharType="begin"/>
            </w:r>
            <w:r>
              <w:rPr>
                <w:noProof/>
                <w:webHidden/>
              </w:rPr>
              <w:instrText xml:space="preserve"> PAGEREF _Toc106091953 \h </w:instrText>
            </w:r>
            <w:r>
              <w:rPr>
                <w:noProof/>
                <w:webHidden/>
              </w:rPr>
            </w:r>
            <w:r>
              <w:rPr>
                <w:noProof/>
                <w:webHidden/>
              </w:rPr>
              <w:fldChar w:fldCharType="separate"/>
            </w:r>
            <w:r>
              <w:rPr>
                <w:noProof/>
                <w:webHidden/>
              </w:rPr>
              <w:t>46</w:t>
            </w:r>
            <w:r>
              <w:rPr>
                <w:noProof/>
                <w:webHidden/>
              </w:rPr>
              <w:fldChar w:fldCharType="end"/>
            </w:r>
          </w:hyperlink>
        </w:p>
        <w:p w14:paraId="5F6B6BB5" w14:textId="36E70F0C" w:rsidR="00E57B7A" w:rsidRDefault="00E57B7A">
          <w:pPr>
            <w:pStyle w:val="TOC3"/>
            <w:tabs>
              <w:tab w:val="right" w:leader="dot" w:pos="10457"/>
            </w:tabs>
            <w:rPr>
              <w:rFonts w:eastAsiaTheme="minorEastAsia" w:cstheme="minorBidi"/>
              <w:i w:val="0"/>
              <w:iCs w:val="0"/>
              <w:noProof/>
              <w:sz w:val="22"/>
              <w:szCs w:val="22"/>
            </w:rPr>
          </w:pPr>
          <w:hyperlink w:anchor="_Toc106091954" w:history="1">
            <w:r w:rsidRPr="003C0665">
              <w:rPr>
                <w:rStyle w:val="Hyperlink"/>
                <w:noProof/>
                <w:lang w:val="en-GB"/>
              </w:rPr>
              <w:t>State – Product Statistics</w:t>
            </w:r>
            <w:r>
              <w:rPr>
                <w:noProof/>
                <w:webHidden/>
              </w:rPr>
              <w:tab/>
            </w:r>
            <w:r>
              <w:rPr>
                <w:noProof/>
                <w:webHidden/>
              </w:rPr>
              <w:fldChar w:fldCharType="begin"/>
            </w:r>
            <w:r>
              <w:rPr>
                <w:noProof/>
                <w:webHidden/>
              </w:rPr>
              <w:instrText xml:space="preserve"> PAGEREF _Toc106091954 \h </w:instrText>
            </w:r>
            <w:r>
              <w:rPr>
                <w:noProof/>
                <w:webHidden/>
              </w:rPr>
            </w:r>
            <w:r>
              <w:rPr>
                <w:noProof/>
                <w:webHidden/>
              </w:rPr>
              <w:fldChar w:fldCharType="separate"/>
            </w:r>
            <w:r>
              <w:rPr>
                <w:noProof/>
                <w:webHidden/>
              </w:rPr>
              <w:t>47</w:t>
            </w:r>
            <w:r>
              <w:rPr>
                <w:noProof/>
                <w:webHidden/>
              </w:rPr>
              <w:fldChar w:fldCharType="end"/>
            </w:r>
          </w:hyperlink>
        </w:p>
        <w:p w14:paraId="370FEC60" w14:textId="7DF9E50F" w:rsidR="00E57B7A" w:rsidRDefault="00E57B7A">
          <w:pPr>
            <w:pStyle w:val="TOC2"/>
            <w:tabs>
              <w:tab w:val="right" w:leader="dot" w:pos="10457"/>
            </w:tabs>
            <w:rPr>
              <w:rFonts w:eastAsiaTheme="minorEastAsia" w:cstheme="minorBidi"/>
              <w:smallCaps w:val="0"/>
              <w:noProof/>
              <w:sz w:val="22"/>
              <w:szCs w:val="22"/>
            </w:rPr>
          </w:pPr>
          <w:hyperlink w:anchor="_Toc106091955" w:history="1">
            <w:r w:rsidRPr="003C0665">
              <w:rPr>
                <w:rStyle w:val="Hyperlink"/>
                <w:noProof/>
                <w:lang w:val="en-GB"/>
              </w:rPr>
              <w:t>Collaboration Diagrams</w:t>
            </w:r>
            <w:r>
              <w:rPr>
                <w:noProof/>
                <w:webHidden/>
              </w:rPr>
              <w:tab/>
            </w:r>
            <w:r>
              <w:rPr>
                <w:noProof/>
                <w:webHidden/>
              </w:rPr>
              <w:fldChar w:fldCharType="begin"/>
            </w:r>
            <w:r>
              <w:rPr>
                <w:noProof/>
                <w:webHidden/>
              </w:rPr>
              <w:instrText xml:space="preserve"> PAGEREF _Toc106091955 \h </w:instrText>
            </w:r>
            <w:r>
              <w:rPr>
                <w:noProof/>
                <w:webHidden/>
              </w:rPr>
            </w:r>
            <w:r>
              <w:rPr>
                <w:noProof/>
                <w:webHidden/>
              </w:rPr>
              <w:fldChar w:fldCharType="separate"/>
            </w:r>
            <w:r>
              <w:rPr>
                <w:noProof/>
                <w:webHidden/>
              </w:rPr>
              <w:t>55</w:t>
            </w:r>
            <w:r>
              <w:rPr>
                <w:noProof/>
                <w:webHidden/>
              </w:rPr>
              <w:fldChar w:fldCharType="end"/>
            </w:r>
          </w:hyperlink>
        </w:p>
        <w:p w14:paraId="78EBEEBF" w14:textId="21BC24F7" w:rsidR="00E57B7A" w:rsidRDefault="00E57B7A">
          <w:pPr>
            <w:pStyle w:val="TOC3"/>
            <w:tabs>
              <w:tab w:val="right" w:leader="dot" w:pos="10457"/>
            </w:tabs>
            <w:rPr>
              <w:rFonts w:eastAsiaTheme="minorEastAsia" w:cstheme="minorBidi"/>
              <w:i w:val="0"/>
              <w:iCs w:val="0"/>
              <w:noProof/>
              <w:sz w:val="22"/>
              <w:szCs w:val="22"/>
            </w:rPr>
          </w:pPr>
          <w:hyperlink w:anchor="_Toc106091956" w:history="1">
            <w:r w:rsidRPr="003C0665">
              <w:rPr>
                <w:rStyle w:val="Hyperlink"/>
                <w:noProof/>
                <w:lang w:val="en-GB"/>
              </w:rPr>
              <w:t>AUTHENTICATION</w:t>
            </w:r>
            <w:r>
              <w:rPr>
                <w:noProof/>
                <w:webHidden/>
              </w:rPr>
              <w:tab/>
            </w:r>
            <w:r>
              <w:rPr>
                <w:noProof/>
                <w:webHidden/>
              </w:rPr>
              <w:fldChar w:fldCharType="begin"/>
            </w:r>
            <w:r>
              <w:rPr>
                <w:noProof/>
                <w:webHidden/>
              </w:rPr>
              <w:instrText xml:space="preserve"> PAGEREF _Toc106091956 \h </w:instrText>
            </w:r>
            <w:r>
              <w:rPr>
                <w:noProof/>
                <w:webHidden/>
              </w:rPr>
            </w:r>
            <w:r>
              <w:rPr>
                <w:noProof/>
                <w:webHidden/>
              </w:rPr>
              <w:fldChar w:fldCharType="separate"/>
            </w:r>
            <w:r>
              <w:rPr>
                <w:noProof/>
                <w:webHidden/>
              </w:rPr>
              <w:t>55</w:t>
            </w:r>
            <w:r>
              <w:rPr>
                <w:noProof/>
                <w:webHidden/>
              </w:rPr>
              <w:fldChar w:fldCharType="end"/>
            </w:r>
          </w:hyperlink>
        </w:p>
        <w:p w14:paraId="0E33075B" w14:textId="2B11B196" w:rsidR="00E57B7A" w:rsidRDefault="00E57B7A">
          <w:pPr>
            <w:pStyle w:val="TOC3"/>
            <w:tabs>
              <w:tab w:val="right" w:leader="dot" w:pos="10457"/>
            </w:tabs>
            <w:rPr>
              <w:rFonts w:eastAsiaTheme="minorEastAsia" w:cstheme="minorBidi"/>
              <w:i w:val="0"/>
              <w:iCs w:val="0"/>
              <w:noProof/>
              <w:sz w:val="22"/>
              <w:szCs w:val="22"/>
            </w:rPr>
          </w:pPr>
          <w:hyperlink w:anchor="_Toc106091957" w:history="1">
            <w:r w:rsidRPr="003C0665">
              <w:rPr>
                <w:rStyle w:val="Hyperlink"/>
                <w:noProof/>
                <w:lang w:val="en-GB"/>
              </w:rPr>
              <w:t>Manage Employees</w:t>
            </w:r>
            <w:r>
              <w:rPr>
                <w:noProof/>
                <w:webHidden/>
              </w:rPr>
              <w:tab/>
            </w:r>
            <w:r>
              <w:rPr>
                <w:noProof/>
                <w:webHidden/>
              </w:rPr>
              <w:fldChar w:fldCharType="begin"/>
            </w:r>
            <w:r>
              <w:rPr>
                <w:noProof/>
                <w:webHidden/>
              </w:rPr>
              <w:instrText xml:space="preserve"> PAGEREF _Toc106091957 \h </w:instrText>
            </w:r>
            <w:r>
              <w:rPr>
                <w:noProof/>
                <w:webHidden/>
              </w:rPr>
            </w:r>
            <w:r>
              <w:rPr>
                <w:noProof/>
                <w:webHidden/>
              </w:rPr>
              <w:fldChar w:fldCharType="separate"/>
            </w:r>
            <w:r>
              <w:rPr>
                <w:noProof/>
                <w:webHidden/>
              </w:rPr>
              <w:t>55</w:t>
            </w:r>
            <w:r>
              <w:rPr>
                <w:noProof/>
                <w:webHidden/>
              </w:rPr>
              <w:fldChar w:fldCharType="end"/>
            </w:r>
          </w:hyperlink>
        </w:p>
        <w:p w14:paraId="56ADEC2C" w14:textId="030B80E3" w:rsidR="00E57B7A" w:rsidRDefault="00E57B7A">
          <w:pPr>
            <w:pStyle w:val="TOC3"/>
            <w:tabs>
              <w:tab w:val="right" w:leader="dot" w:pos="10457"/>
            </w:tabs>
            <w:rPr>
              <w:rFonts w:eastAsiaTheme="minorEastAsia" w:cstheme="minorBidi"/>
              <w:i w:val="0"/>
              <w:iCs w:val="0"/>
              <w:noProof/>
              <w:sz w:val="22"/>
              <w:szCs w:val="22"/>
            </w:rPr>
          </w:pPr>
          <w:hyperlink w:anchor="_Toc106091958" w:history="1">
            <w:r w:rsidRPr="003C0665">
              <w:rPr>
                <w:rStyle w:val="Hyperlink"/>
                <w:noProof/>
                <w:lang w:val="en-GB"/>
              </w:rPr>
              <w:t>Product Information</w:t>
            </w:r>
            <w:r>
              <w:rPr>
                <w:noProof/>
                <w:webHidden/>
              </w:rPr>
              <w:tab/>
            </w:r>
            <w:r>
              <w:rPr>
                <w:noProof/>
                <w:webHidden/>
              </w:rPr>
              <w:fldChar w:fldCharType="begin"/>
            </w:r>
            <w:r>
              <w:rPr>
                <w:noProof/>
                <w:webHidden/>
              </w:rPr>
              <w:instrText xml:space="preserve"> PAGEREF _Toc106091958 \h </w:instrText>
            </w:r>
            <w:r>
              <w:rPr>
                <w:noProof/>
                <w:webHidden/>
              </w:rPr>
            </w:r>
            <w:r>
              <w:rPr>
                <w:noProof/>
                <w:webHidden/>
              </w:rPr>
              <w:fldChar w:fldCharType="separate"/>
            </w:r>
            <w:r>
              <w:rPr>
                <w:noProof/>
                <w:webHidden/>
              </w:rPr>
              <w:t>56</w:t>
            </w:r>
            <w:r>
              <w:rPr>
                <w:noProof/>
                <w:webHidden/>
              </w:rPr>
              <w:fldChar w:fldCharType="end"/>
            </w:r>
          </w:hyperlink>
        </w:p>
        <w:p w14:paraId="694A4413" w14:textId="6547ACD3" w:rsidR="00E57B7A" w:rsidRDefault="00E57B7A">
          <w:pPr>
            <w:pStyle w:val="TOC3"/>
            <w:tabs>
              <w:tab w:val="right" w:leader="dot" w:pos="10457"/>
            </w:tabs>
            <w:rPr>
              <w:rFonts w:eastAsiaTheme="minorEastAsia" w:cstheme="minorBidi"/>
              <w:i w:val="0"/>
              <w:iCs w:val="0"/>
              <w:noProof/>
              <w:sz w:val="22"/>
              <w:szCs w:val="22"/>
            </w:rPr>
          </w:pPr>
          <w:hyperlink w:anchor="_Toc106091959" w:history="1">
            <w:r w:rsidRPr="003C0665">
              <w:rPr>
                <w:rStyle w:val="Hyperlink"/>
                <w:noProof/>
                <w:lang w:val="en-GB"/>
              </w:rPr>
              <w:t>Product Statistic</w:t>
            </w:r>
            <w:r>
              <w:rPr>
                <w:noProof/>
                <w:webHidden/>
              </w:rPr>
              <w:tab/>
            </w:r>
            <w:r>
              <w:rPr>
                <w:noProof/>
                <w:webHidden/>
              </w:rPr>
              <w:fldChar w:fldCharType="begin"/>
            </w:r>
            <w:r>
              <w:rPr>
                <w:noProof/>
                <w:webHidden/>
              </w:rPr>
              <w:instrText xml:space="preserve"> PAGEREF _Toc106091959 \h </w:instrText>
            </w:r>
            <w:r>
              <w:rPr>
                <w:noProof/>
                <w:webHidden/>
              </w:rPr>
            </w:r>
            <w:r>
              <w:rPr>
                <w:noProof/>
                <w:webHidden/>
              </w:rPr>
              <w:fldChar w:fldCharType="separate"/>
            </w:r>
            <w:r>
              <w:rPr>
                <w:noProof/>
                <w:webHidden/>
              </w:rPr>
              <w:t>56</w:t>
            </w:r>
            <w:r>
              <w:rPr>
                <w:noProof/>
                <w:webHidden/>
              </w:rPr>
              <w:fldChar w:fldCharType="end"/>
            </w:r>
          </w:hyperlink>
        </w:p>
        <w:p w14:paraId="612282EA" w14:textId="59D25383" w:rsidR="00E57B7A" w:rsidRDefault="00E57B7A">
          <w:pPr>
            <w:pStyle w:val="TOC3"/>
            <w:tabs>
              <w:tab w:val="right" w:leader="dot" w:pos="10457"/>
            </w:tabs>
            <w:rPr>
              <w:rFonts w:eastAsiaTheme="minorEastAsia" w:cstheme="minorBidi"/>
              <w:i w:val="0"/>
              <w:iCs w:val="0"/>
              <w:noProof/>
              <w:sz w:val="22"/>
              <w:szCs w:val="22"/>
            </w:rPr>
          </w:pPr>
          <w:hyperlink w:anchor="_Toc106091960" w:history="1">
            <w:r w:rsidRPr="003C0665">
              <w:rPr>
                <w:rStyle w:val="Hyperlink"/>
                <w:noProof/>
                <w:lang w:val="en-GB"/>
              </w:rPr>
              <w:t>Sales Statistic</w:t>
            </w:r>
            <w:r>
              <w:rPr>
                <w:noProof/>
                <w:webHidden/>
              </w:rPr>
              <w:tab/>
            </w:r>
            <w:r>
              <w:rPr>
                <w:noProof/>
                <w:webHidden/>
              </w:rPr>
              <w:fldChar w:fldCharType="begin"/>
            </w:r>
            <w:r>
              <w:rPr>
                <w:noProof/>
                <w:webHidden/>
              </w:rPr>
              <w:instrText xml:space="preserve"> PAGEREF _Toc106091960 \h </w:instrText>
            </w:r>
            <w:r>
              <w:rPr>
                <w:noProof/>
                <w:webHidden/>
              </w:rPr>
            </w:r>
            <w:r>
              <w:rPr>
                <w:noProof/>
                <w:webHidden/>
              </w:rPr>
              <w:fldChar w:fldCharType="separate"/>
            </w:r>
            <w:r>
              <w:rPr>
                <w:noProof/>
                <w:webHidden/>
              </w:rPr>
              <w:t>57</w:t>
            </w:r>
            <w:r>
              <w:rPr>
                <w:noProof/>
                <w:webHidden/>
              </w:rPr>
              <w:fldChar w:fldCharType="end"/>
            </w:r>
          </w:hyperlink>
        </w:p>
        <w:p w14:paraId="04052813" w14:textId="254DE15C" w:rsidR="00E57B7A" w:rsidRDefault="00E57B7A">
          <w:pPr>
            <w:pStyle w:val="TOC3"/>
            <w:tabs>
              <w:tab w:val="right" w:leader="dot" w:pos="10457"/>
            </w:tabs>
            <w:rPr>
              <w:rFonts w:eastAsiaTheme="minorEastAsia" w:cstheme="minorBidi"/>
              <w:i w:val="0"/>
              <w:iCs w:val="0"/>
              <w:noProof/>
              <w:sz w:val="22"/>
              <w:szCs w:val="22"/>
            </w:rPr>
          </w:pPr>
          <w:hyperlink w:anchor="_Toc106091961" w:history="1">
            <w:r w:rsidRPr="003C0665">
              <w:rPr>
                <w:rStyle w:val="Hyperlink"/>
                <w:noProof/>
              </w:rPr>
              <w:t>CLASS DIAGRAM</w:t>
            </w:r>
            <w:r>
              <w:rPr>
                <w:noProof/>
                <w:webHidden/>
              </w:rPr>
              <w:tab/>
            </w:r>
            <w:r>
              <w:rPr>
                <w:noProof/>
                <w:webHidden/>
              </w:rPr>
              <w:fldChar w:fldCharType="begin"/>
            </w:r>
            <w:r>
              <w:rPr>
                <w:noProof/>
                <w:webHidden/>
              </w:rPr>
              <w:instrText xml:space="preserve"> PAGEREF _Toc106091961 \h </w:instrText>
            </w:r>
            <w:r>
              <w:rPr>
                <w:noProof/>
                <w:webHidden/>
              </w:rPr>
            </w:r>
            <w:r>
              <w:rPr>
                <w:noProof/>
                <w:webHidden/>
              </w:rPr>
              <w:fldChar w:fldCharType="separate"/>
            </w:r>
            <w:r>
              <w:rPr>
                <w:noProof/>
                <w:webHidden/>
              </w:rPr>
              <w:t>59</w:t>
            </w:r>
            <w:r>
              <w:rPr>
                <w:noProof/>
                <w:webHidden/>
              </w:rPr>
              <w:fldChar w:fldCharType="end"/>
            </w:r>
          </w:hyperlink>
        </w:p>
        <w:p w14:paraId="54DF04F1" w14:textId="0588FE4D" w:rsidR="00E57B7A" w:rsidRDefault="00E57B7A">
          <w:pPr>
            <w:pStyle w:val="TOC3"/>
            <w:tabs>
              <w:tab w:val="right" w:leader="dot" w:pos="10457"/>
            </w:tabs>
            <w:rPr>
              <w:rFonts w:eastAsiaTheme="minorEastAsia" w:cstheme="minorBidi"/>
              <w:i w:val="0"/>
              <w:iCs w:val="0"/>
              <w:noProof/>
              <w:sz w:val="22"/>
              <w:szCs w:val="22"/>
            </w:rPr>
          </w:pPr>
          <w:hyperlink w:anchor="_Toc106091962" w:history="1">
            <w:r w:rsidRPr="003C0665">
              <w:rPr>
                <w:rStyle w:val="Hyperlink"/>
                <w:noProof/>
              </w:rPr>
              <w:t>OBJECT DIAGRAM</w:t>
            </w:r>
            <w:r>
              <w:rPr>
                <w:noProof/>
                <w:webHidden/>
              </w:rPr>
              <w:tab/>
            </w:r>
            <w:r>
              <w:rPr>
                <w:noProof/>
                <w:webHidden/>
              </w:rPr>
              <w:fldChar w:fldCharType="begin"/>
            </w:r>
            <w:r>
              <w:rPr>
                <w:noProof/>
                <w:webHidden/>
              </w:rPr>
              <w:instrText xml:space="preserve"> PAGEREF _Toc106091962 \h </w:instrText>
            </w:r>
            <w:r>
              <w:rPr>
                <w:noProof/>
                <w:webHidden/>
              </w:rPr>
            </w:r>
            <w:r>
              <w:rPr>
                <w:noProof/>
                <w:webHidden/>
              </w:rPr>
              <w:fldChar w:fldCharType="separate"/>
            </w:r>
            <w:r>
              <w:rPr>
                <w:noProof/>
                <w:webHidden/>
              </w:rPr>
              <w:t>60</w:t>
            </w:r>
            <w:r>
              <w:rPr>
                <w:noProof/>
                <w:webHidden/>
              </w:rPr>
              <w:fldChar w:fldCharType="end"/>
            </w:r>
          </w:hyperlink>
        </w:p>
        <w:p w14:paraId="0ACD798E" w14:textId="56705BE0" w:rsidR="00E57B7A" w:rsidRDefault="00E57B7A">
          <w:pPr>
            <w:pStyle w:val="TOC3"/>
            <w:tabs>
              <w:tab w:val="right" w:leader="dot" w:pos="10457"/>
            </w:tabs>
            <w:rPr>
              <w:rFonts w:eastAsiaTheme="minorEastAsia" w:cstheme="minorBidi"/>
              <w:i w:val="0"/>
              <w:iCs w:val="0"/>
              <w:noProof/>
              <w:sz w:val="22"/>
              <w:szCs w:val="22"/>
            </w:rPr>
          </w:pPr>
          <w:hyperlink w:anchor="_Toc106091963" w:history="1">
            <w:r w:rsidRPr="003C0665">
              <w:rPr>
                <w:rStyle w:val="Hyperlink"/>
                <w:noProof/>
              </w:rPr>
              <w:t>OBJECT DIAGRAM 2:</w:t>
            </w:r>
            <w:r>
              <w:rPr>
                <w:noProof/>
                <w:webHidden/>
              </w:rPr>
              <w:tab/>
            </w:r>
            <w:r>
              <w:rPr>
                <w:noProof/>
                <w:webHidden/>
              </w:rPr>
              <w:fldChar w:fldCharType="begin"/>
            </w:r>
            <w:r>
              <w:rPr>
                <w:noProof/>
                <w:webHidden/>
              </w:rPr>
              <w:instrText xml:space="preserve"> PAGEREF _Toc106091963 \h </w:instrText>
            </w:r>
            <w:r>
              <w:rPr>
                <w:noProof/>
                <w:webHidden/>
              </w:rPr>
            </w:r>
            <w:r>
              <w:rPr>
                <w:noProof/>
                <w:webHidden/>
              </w:rPr>
              <w:fldChar w:fldCharType="separate"/>
            </w:r>
            <w:r>
              <w:rPr>
                <w:noProof/>
                <w:webHidden/>
              </w:rPr>
              <w:t>61</w:t>
            </w:r>
            <w:r>
              <w:rPr>
                <w:noProof/>
                <w:webHidden/>
              </w:rPr>
              <w:fldChar w:fldCharType="end"/>
            </w:r>
          </w:hyperlink>
        </w:p>
        <w:p w14:paraId="07BCF490" w14:textId="1A9A12F3" w:rsidR="00E57B7A" w:rsidRDefault="00E57B7A">
          <w:pPr>
            <w:pStyle w:val="TOC3"/>
            <w:tabs>
              <w:tab w:val="right" w:leader="dot" w:pos="10457"/>
            </w:tabs>
            <w:rPr>
              <w:rFonts w:eastAsiaTheme="minorEastAsia" w:cstheme="minorBidi"/>
              <w:i w:val="0"/>
              <w:iCs w:val="0"/>
              <w:noProof/>
              <w:sz w:val="22"/>
              <w:szCs w:val="22"/>
            </w:rPr>
          </w:pPr>
          <w:hyperlink w:anchor="_Toc106091964" w:history="1">
            <w:r w:rsidRPr="003C0665">
              <w:rPr>
                <w:rStyle w:val="Hyperlink"/>
                <w:noProof/>
              </w:rPr>
              <w:t>ERD DIAGRAM</w:t>
            </w:r>
            <w:r>
              <w:rPr>
                <w:noProof/>
                <w:webHidden/>
              </w:rPr>
              <w:tab/>
            </w:r>
            <w:r>
              <w:rPr>
                <w:noProof/>
                <w:webHidden/>
              </w:rPr>
              <w:fldChar w:fldCharType="begin"/>
            </w:r>
            <w:r>
              <w:rPr>
                <w:noProof/>
                <w:webHidden/>
              </w:rPr>
              <w:instrText xml:space="preserve"> PAGEREF _Toc106091964 \h </w:instrText>
            </w:r>
            <w:r>
              <w:rPr>
                <w:noProof/>
                <w:webHidden/>
              </w:rPr>
            </w:r>
            <w:r>
              <w:rPr>
                <w:noProof/>
                <w:webHidden/>
              </w:rPr>
              <w:fldChar w:fldCharType="separate"/>
            </w:r>
            <w:r>
              <w:rPr>
                <w:noProof/>
                <w:webHidden/>
              </w:rPr>
              <w:t>62</w:t>
            </w:r>
            <w:r>
              <w:rPr>
                <w:noProof/>
                <w:webHidden/>
              </w:rPr>
              <w:fldChar w:fldCharType="end"/>
            </w:r>
          </w:hyperlink>
        </w:p>
        <w:p w14:paraId="76FEDFB9" w14:textId="306D90C7" w:rsidR="00E57B7A" w:rsidRDefault="00E57B7A">
          <w:pPr>
            <w:pStyle w:val="TOC3"/>
            <w:tabs>
              <w:tab w:val="right" w:leader="dot" w:pos="10457"/>
            </w:tabs>
            <w:rPr>
              <w:rFonts w:eastAsiaTheme="minorEastAsia" w:cstheme="minorBidi"/>
              <w:i w:val="0"/>
              <w:iCs w:val="0"/>
              <w:noProof/>
              <w:sz w:val="22"/>
              <w:szCs w:val="22"/>
            </w:rPr>
          </w:pPr>
          <w:hyperlink w:anchor="_Toc106091965" w:history="1">
            <w:r w:rsidRPr="003C0665">
              <w:rPr>
                <w:rStyle w:val="Hyperlink"/>
                <w:noProof/>
              </w:rPr>
              <w:t>RELATIONAL SCHEMA</w:t>
            </w:r>
            <w:r>
              <w:rPr>
                <w:noProof/>
                <w:webHidden/>
              </w:rPr>
              <w:tab/>
            </w:r>
            <w:r>
              <w:rPr>
                <w:noProof/>
                <w:webHidden/>
              </w:rPr>
              <w:fldChar w:fldCharType="begin"/>
            </w:r>
            <w:r>
              <w:rPr>
                <w:noProof/>
                <w:webHidden/>
              </w:rPr>
              <w:instrText xml:space="preserve"> PAGEREF _Toc106091965 \h </w:instrText>
            </w:r>
            <w:r>
              <w:rPr>
                <w:noProof/>
                <w:webHidden/>
              </w:rPr>
            </w:r>
            <w:r>
              <w:rPr>
                <w:noProof/>
                <w:webHidden/>
              </w:rPr>
              <w:fldChar w:fldCharType="separate"/>
            </w:r>
            <w:r>
              <w:rPr>
                <w:noProof/>
                <w:webHidden/>
              </w:rPr>
              <w:t>63</w:t>
            </w:r>
            <w:r>
              <w:rPr>
                <w:noProof/>
                <w:webHidden/>
              </w:rPr>
              <w:fldChar w:fldCharType="end"/>
            </w:r>
          </w:hyperlink>
        </w:p>
        <w:p w14:paraId="2AD9AAE1" w14:textId="2BE44AC3" w:rsidR="00E57B7A" w:rsidRDefault="00E57B7A">
          <w:pPr>
            <w:pStyle w:val="TOC2"/>
            <w:tabs>
              <w:tab w:val="right" w:leader="dot" w:pos="10457"/>
            </w:tabs>
            <w:rPr>
              <w:rFonts w:eastAsiaTheme="minorEastAsia" w:cstheme="minorBidi"/>
              <w:smallCaps w:val="0"/>
              <w:noProof/>
              <w:sz w:val="22"/>
              <w:szCs w:val="22"/>
            </w:rPr>
          </w:pPr>
          <w:hyperlink w:anchor="_Toc106091966" w:history="1">
            <w:r w:rsidRPr="003C0665">
              <w:rPr>
                <w:rStyle w:val="Hyperlink"/>
                <w:b/>
                <w:bCs/>
                <w:noProof/>
                <w:lang w:val="en-GB"/>
              </w:rPr>
              <w:t>Architecture</w:t>
            </w:r>
            <w:r>
              <w:rPr>
                <w:noProof/>
                <w:webHidden/>
              </w:rPr>
              <w:tab/>
            </w:r>
            <w:r>
              <w:rPr>
                <w:noProof/>
                <w:webHidden/>
              </w:rPr>
              <w:fldChar w:fldCharType="begin"/>
            </w:r>
            <w:r>
              <w:rPr>
                <w:noProof/>
                <w:webHidden/>
              </w:rPr>
              <w:instrText xml:space="preserve"> PAGEREF _Toc106091966 \h </w:instrText>
            </w:r>
            <w:r>
              <w:rPr>
                <w:noProof/>
                <w:webHidden/>
              </w:rPr>
            </w:r>
            <w:r>
              <w:rPr>
                <w:noProof/>
                <w:webHidden/>
              </w:rPr>
              <w:fldChar w:fldCharType="separate"/>
            </w:r>
            <w:r>
              <w:rPr>
                <w:noProof/>
                <w:webHidden/>
              </w:rPr>
              <w:t>64</w:t>
            </w:r>
            <w:r>
              <w:rPr>
                <w:noProof/>
                <w:webHidden/>
              </w:rPr>
              <w:fldChar w:fldCharType="end"/>
            </w:r>
          </w:hyperlink>
        </w:p>
        <w:p w14:paraId="7B7D3826" w14:textId="2AB812FC" w:rsidR="00E57B7A" w:rsidRDefault="00E57B7A">
          <w:pPr>
            <w:pStyle w:val="TOC2"/>
            <w:tabs>
              <w:tab w:val="right" w:leader="dot" w:pos="10457"/>
            </w:tabs>
            <w:rPr>
              <w:rFonts w:eastAsiaTheme="minorEastAsia" w:cstheme="minorBidi"/>
              <w:smallCaps w:val="0"/>
              <w:noProof/>
              <w:sz w:val="22"/>
              <w:szCs w:val="22"/>
            </w:rPr>
          </w:pPr>
          <w:hyperlink w:anchor="_Toc106091967" w:history="1">
            <w:r w:rsidRPr="003C0665">
              <w:rPr>
                <w:rStyle w:val="Hyperlink"/>
                <w:noProof/>
              </w:rPr>
              <w:t>Prototype</w:t>
            </w:r>
            <w:r>
              <w:rPr>
                <w:noProof/>
                <w:webHidden/>
              </w:rPr>
              <w:tab/>
            </w:r>
            <w:r>
              <w:rPr>
                <w:noProof/>
                <w:webHidden/>
              </w:rPr>
              <w:fldChar w:fldCharType="begin"/>
            </w:r>
            <w:r>
              <w:rPr>
                <w:noProof/>
                <w:webHidden/>
              </w:rPr>
              <w:instrText xml:space="preserve"> PAGEREF _Toc106091967 \h </w:instrText>
            </w:r>
            <w:r>
              <w:rPr>
                <w:noProof/>
                <w:webHidden/>
              </w:rPr>
            </w:r>
            <w:r>
              <w:rPr>
                <w:noProof/>
                <w:webHidden/>
              </w:rPr>
              <w:fldChar w:fldCharType="separate"/>
            </w:r>
            <w:r>
              <w:rPr>
                <w:noProof/>
                <w:webHidden/>
              </w:rPr>
              <w:t>65</w:t>
            </w:r>
            <w:r>
              <w:rPr>
                <w:noProof/>
                <w:webHidden/>
              </w:rPr>
              <w:fldChar w:fldCharType="end"/>
            </w:r>
          </w:hyperlink>
        </w:p>
        <w:p w14:paraId="6907DA9D" w14:textId="0DE015C6" w:rsidR="00DC5B1F" w:rsidRDefault="00DC5B1F">
          <w:r>
            <w:rPr>
              <w:b/>
              <w:bCs/>
              <w:noProof/>
            </w:rPr>
            <w:fldChar w:fldCharType="end"/>
          </w:r>
        </w:p>
      </w:sdtContent>
    </w:sdt>
    <w:p w14:paraId="6368B344" w14:textId="5541F2B8" w:rsidR="00FE6BE9" w:rsidRDefault="00FE6BE9" w:rsidP="00B555E2">
      <w:pPr>
        <w:rPr>
          <w:rFonts w:ascii="Times New Roman" w:hAnsi="Times New Roman" w:cs="Times New Roman"/>
          <w:b/>
          <w:bCs/>
          <w:sz w:val="36"/>
          <w:szCs w:val="36"/>
          <w:lang w:val="en-GB"/>
        </w:rPr>
      </w:pPr>
    </w:p>
    <w:p w14:paraId="61BADCCC" w14:textId="7037B7EA" w:rsidR="006918D5" w:rsidRDefault="006918D5" w:rsidP="006918D5">
      <w:pPr>
        <w:pStyle w:val="Heading1"/>
        <w:rPr>
          <w:lang w:val="en-GB"/>
        </w:rPr>
      </w:pPr>
      <w:bookmarkStart w:id="0" w:name="_Toc106091922"/>
      <w:r>
        <w:rPr>
          <w:lang w:val="en-GB"/>
        </w:rPr>
        <w:t>Project Overview</w:t>
      </w:r>
      <w:bookmarkEnd w:id="0"/>
    </w:p>
    <w:p w14:paraId="4EAE29A3" w14:textId="77777777" w:rsidR="00CC7874" w:rsidRPr="00CC7874" w:rsidRDefault="00CC7874" w:rsidP="00CC7874">
      <w:pPr>
        <w:spacing w:line="240" w:lineRule="auto"/>
        <w:contextualSpacing/>
        <w:rPr>
          <w:lang w:val="en-GB"/>
        </w:rPr>
      </w:pPr>
      <w:r w:rsidRPr="00CC7874">
        <w:rPr>
          <w:lang w:val="en-GB"/>
        </w:rPr>
        <w:t>A beauty store, also known as a beauty supply store or a cosmetics store, is a type of specialty retailer</w:t>
      </w:r>
    </w:p>
    <w:p w14:paraId="0A80374C" w14:textId="77777777" w:rsidR="00CC7874" w:rsidRPr="00CC7874" w:rsidRDefault="00CC7874" w:rsidP="00CC7874">
      <w:pPr>
        <w:spacing w:line="240" w:lineRule="auto"/>
        <w:contextualSpacing/>
        <w:rPr>
          <w:lang w:val="en-GB"/>
        </w:rPr>
      </w:pPr>
      <w:r w:rsidRPr="00CC7874">
        <w:rPr>
          <w:lang w:val="en-GB"/>
        </w:rPr>
        <w:t>that sells cosmetics, hair-care products, and/or beauty tools. Beauty supply stores sell a wide range of</w:t>
      </w:r>
    </w:p>
    <w:p w14:paraId="73D6135B" w14:textId="77777777" w:rsidR="00CC7874" w:rsidRPr="00CC7874" w:rsidRDefault="00CC7874" w:rsidP="00CC7874">
      <w:pPr>
        <w:spacing w:line="240" w:lineRule="auto"/>
        <w:contextualSpacing/>
        <w:rPr>
          <w:lang w:val="en-GB"/>
        </w:rPr>
      </w:pPr>
      <w:r w:rsidRPr="00CC7874">
        <w:rPr>
          <w:lang w:val="en-GB"/>
        </w:rPr>
        <w:t>beauty products, from makeup to sun care. Skin care, cosmetics and hair care products are the most</w:t>
      </w:r>
    </w:p>
    <w:p w14:paraId="76B18576" w14:textId="77777777" w:rsidR="00CC7874" w:rsidRPr="00CC7874" w:rsidRDefault="00CC7874" w:rsidP="00CC7874">
      <w:pPr>
        <w:spacing w:line="240" w:lineRule="auto"/>
        <w:contextualSpacing/>
        <w:rPr>
          <w:lang w:val="en-GB"/>
        </w:rPr>
      </w:pPr>
      <w:r w:rsidRPr="00CC7874">
        <w:rPr>
          <w:lang w:val="en-GB"/>
        </w:rPr>
        <w:t>retailed products in this industry. Beauty, Cosmetics &amp;amp; Fragrance Stores Industry comprises of stores</w:t>
      </w:r>
    </w:p>
    <w:p w14:paraId="135A065E" w14:textId="77777777" w:rsidR="00CC7874" w:rsidRPr="00CC7874" w:rsidRDefault="00CC7874" w:rsidP="00CC7874">
      <w:pPr>
        <w:spacing w:line="240" w:lineRule="auto"/>
        <w:contextualSpacing/>
        <w:rPr>
          <w:lang w:val="en-GB"/>
        </w:rPr>
      </w:pPr>
      <w:r w:rsidRPr="00CC7874">
        <w:rPr>
          <w:lang w:val="en-GB"/>
        </w:rPr>
        <w:t>that predominantly retail cosmetics, perfumes, toiletries and personal grooming products et al.</w:t>
      </w:r>
    </w:p>
    <w:p w14:paraId="7FB2F96B" w14:textId="77777777" w:rsidR="00CC7874" w:rsidRPr="00CC7874" w:rsidRDefault="00CC7874" w:rsidP="00CC7874">
      <w:pPr>
        <w:spacing w:line="240" w:lineRule="auto"/>
        <w:contextualSpacing/>
        <w:rPr>
          <w:lang w:val="en-GB"/>
        </w:rPr>
      </w:pPr>
      <w:r w:rsidRPr="00CC7874">
        <w:rPr>
          <w:lang w:val="en-GB"/>
        </w:rPr>
        <w:t xml:space="preserve">Beauty treatments have advanced significantly in Albania in recent years, expanding the </w:t>
      </w:r>
      <w:proofErr w:type="spellStart"/>
      <w:r w:rsidRPr="00CC7874">
        <w:rPr>
          <w:lang w:val="en-GB"/>
        </w:rPr>
        <w:t>labor</w:t>
      </w:r>
      <w:proofErr w:type="spellEnd"/>
      <w:r w:rsidRPr="00CC7874">
        <w:rPr>
          <w:lang w:val="en-GB"/>
        </w:rPr>
        <w:t xml:space="preserve"> market</w:t>
      </w:r>
    </w:p>
    <w:p w14:paraId="101783B2" w14:textId="77777777" w:rsidR="00CC7874" w:rsidRPr="00CC7874" w:rsidRDefault="00CC7874" w:rsidP="00CC7874">
      <w:pPr>
        <w:spacing w:line="240" w:lineRule="auto"/>
        <w:contextualSpacing/>
        <w:rPr>
          <w:lang w:val="en-GB"/>
        </w:rPr>
      </w:pPr>
      <w:r w:rsidRPr="00CC7874">
        <w:rPr>
          <w:lang w:val="en-GB"/>
        </w:rPr>
        <w:t>even further. However, problems with allergies or taking the wrong product occur frequently as a result</w:t>
      </w:r>
    </w:p>
    <w:p w14:paraId="71240706" w14:textId="1129E842" w:rsidR="00CC7874" w:rsidRPr="00CC7874" w:rsidRDefault="00CC7874" w:rsidP="00CC7874">
      <w:pPr>
        <w:spacing w:line="240" w:lineRule="auto"/>
        <w:contextualSpacing/>
        <w:rPr>
          <w:lang w:val="en-GB"/>
        </w:rPr>
      </w:pPr>
      <w:r w:rsidRPr="00CC7874">
        <w:rPr>
          <w:lang w:val="en-GB"/>
        </w:rPr>
        <w:t>of the client</w:t>
      </w:r>
      <w:r>
        <w:rPr>
          <w:lang w:val="en-GB"/>
        </w:rPr>
        <w:t>’s</w:t>
      </w:r>
      <w:r w:rsidRPr="00CC7874">
        <w:rPr>
          <w:lang w:val="en-GB"/>
        </w:rPr>
        <w:t xml:space="preserve"> lack of proper information. </w:t>
      </w:r>
      <w:proofErr w:type="gramStart"/>
      <w:r w:rsidRPr="00CC7874">
        <w:rPr>
          <w:lang w:val="en-GB"/>
        </w:rPr>
        <w:t>So</w:t>
      </w:r>
      <w:proofErr w:type="gramEnd"/>
      <w:r w:rsidRPr="00CC7874">
        <w:rPr>
          <w:lang w:val="en-GB"/>
        </w:rPr>
        <w:t xml:space="preserve"> we decided to create the Beaty Supply Store, where the</w:t>
      </w:r>
    </w:p>
    <w:p w14:paraId="0E2E5656" w14:textId="77777777" w:rsidR="00CC7874" w:rsidRPr="00CC7874" w:rsidRDefault="00CC7874" w:rsidP="00CC7874">
      <w:pPr>
        <w:spacing w:line="240" w:lineRule="auto"/>
        <w:contextualSpacing/>
        <w:rPr>
          <w:lang w:val="en-GB"/>
        </w:rPr>
      </w:pPr>
      <w:r w:rsidRPr="00CC7874">
        <w:rPr>
          <w:lang w:val="en-GB"/>
        </w:rPr>
        <w:t>customer can not only find high-quality products, but also read reviews from previous customers, mark</w:t>
      </w:r>
    </w:p>
    <w:p w14:paraId="249778F5" w14:textId="2032B619" w:rsidR="00CC7874" w:rsidRPr="00CC7874" w:rsidRDefault="00CC7874" w:rsidP="00CC7874">
      <w:pPr>
        <w:spacing w:line="240" w:lineRule="auto"/>
        <w:contextualSpacing/>
        <w:rPr>
          <w:lang w:val="en-GB"/>
        </w:rPr>
      </w:pPr>
      <w:r w:rsidRPr="00CC7874">
        <w:rPr>
          <w:lang w:val="en-GB"/>
        </w:rPr>
        <w:t>an overview of a product in use, and see the product</w:t>
      </w:r>
      <w:r>
        <w:rPr>
          <w:lang w:val="en-GB"/>
        </w:rPr>
        <w:t>’s side effects</w:t>
      </w:r>
      <w:r w:rsidRPr="00CC7874">
        <w:rPr>
          <w:lang w:val="en-GB"/>
        </w:rPr>
        <w:t>.</w:t>
      </w:r>
    </w:p>
    <w:p w14:paraId="428E1955" w14:textId="49FA8617" w:rsidR="006918D5" w:rsidRDefault="006918D5" w:rsidP="006918D5">
      <w:pPr>
        <w:pStyle w:val="Heading2"/>
        <w:rPr>
          <w:lang w:val="en-GB"/>
        </w:rPr>
      </w:pPr>
      <w:bookmarkStart w:id="1" w:name="_Toc106091923"/>
      <w:r>
        <w:rPr>
          <w:lang w:val="en-GB"/>
        </w:rPr>
        <w:t>Purpose and Scope of this Specification</w:t>
      </w:r>
      <w:bookmarkEnd w:id="1"/>
    </w:p>
    <w:p w14:paraId="6C7E5208" w14:textId="1FD739BA" w:rsidR="007F56E6" w:rsidRPr="006918D5" w:rsidRDefault="006918D5" w:rsidP="007F56E6">
      <w:pPr>
        <w:rPr>
          <w:lang w:val="en-GB"/>
        </w:rPr>
      </w:pPr>
      <w:r>
        <w:rPr>
          <w:lang w:val="en-GB"/>
        </w:rPr>
        <w:t xml:space="preserve">The main purpose of </w:t>
      </w:r>
      <w:r w:rsidR="000A4654">
        <w:rPr>
          <w:lang w:val="en-GB"/>
        </w:rPr>
        <w:t xml:space="preserve">the </w:t>
      </w:r>
      <w:r>
        <w:rPr>
          <w:lang w:val="en-GB"/>
        </w:rPr>
        <w:t xml:space="preserve">Glamour Too Skin Care system would be </w:t>
      </w:r>
      <w:r w:rsidR="000A4654">
        <w:rPr>
          <w:lang w:val="en-GB"/>
        </w:rPr>
        <w:t>to create</w:t>
      </w:r>
      <w:r>
        <w:rPr>
          <w:lang w:val="en-GB"/>
        </w:rPr>
        <w:t xml:space="preserve"> a system that will help the business to grow more in the market. </w:t>
      </w:r>
      <w:r w:rsidR="00F93896">
        <w:rPr>
          <w:lang w:val="en-GB"/>
        </w:rPr>
        <w:t>This system</w:t>
      </w:r>
      <w:r>
        <w:rPr>
          <w:lang w:val="en-GB"/>
        </w:rPr>
        <w:t xml:space="preserve"> will offer to the clients</w:t>
      </w:r>
      <w:r w:rsidR="000A4654">
        <w:rPr>
          <w:lang w:val="en-GB"/>
        </w:rPr>
        <w:t xml:space="preserve"> </w:t>
      </w:r>
      <w:r w:rsidR="00F93896">
        <w:rPr>
          <w:lang w:val="en-GB"/>
        </w:rPr>
        <w:t>the opportunity to get healthy skin and</w:t>
      </w:r>
      <w:r w:rsidR="00AF41AE">
        <w:rPr>
          <w:lang w:val="en-GB"/>
        </w:rPr>
        <w:t xml:space="preserve"> </w:t>
      </w:r>
      <w:proofErr w:type="gramStart"/>
      <w:r w:rsidR="00AF41AE">
        <w:rPr>
          <w:lang w:val="en-GB"/>
        </w:rPr>
        <w:t xml:space="preserve">to </w:t>
      </w:r>
      <w:r w:rsidR="00F93896">
        <w:rPr>
          <w:lang w:val="en-GB"/>
        </w:rPr>
        <w:t xml:space="preserve"> the</w:t>
      </w:r>
      <w:proofErr w:type="gramEnd"/>
      <w:r w:rsidR="00F93896">
        <w:rPr>
          <w:lang w:val="en-GB"/>
        </w:rPr>
        <w:t xml:space="preserve"> owner of the shop a successful business. The clients can choose to get </w:t>
      </w:r>
      <w:proofErr w:type="gramStart"/>
      <w:r w:rsidR="00F93896">
        <w:rPr>
          <w:lang w:val="en-GB"/>
        </w:rPr>
        <w:t xml:space="preserve">a </w:t>
      </w:r>
      <w:r>
        <w:rPr>
          <w:lang w:val="en-GB"/>
        </w:rPr>
        <w:t xml:space="preserve"> personal</w:t>
      </w:r>
      <w:proofErr w:type="gramEnd"/>
      <w:r>
        <w:rPr>
          <w:lang w:val="en-GB"/>
        </w:rPr>
        <w:t xml:space="preserve"> recipe to help with their skin concerns but also at the same time</w:t>
      </w:r>
      <w:r w:rsidR="00F93896">
        <w:rPr>
          <w:lang w:val="en-GB"/>
        </w:rPr>
        <w:t xml:space="preserve"> from the business perspective </w:t>
      </w:r>
      <w:r>
        <w:rPr>
          <w:lang w:val="en-GB"/>
        </w:rPr>
        <w:t xml:space="preserve">find the products that are more desirable. </w:t>
      </w:r>
      <w:r w:rsidR="007F56E6">
        <w:rPr>
          <w:lang w:val="en-GB"/>
        </w:rPr>
        <w:t>The owner of the shop will have detailed statistics regarding products, customers, and profits. Currently, the owner does not have a system that will calculate the number of products that have been sold and their current stock which consequentially leads to different mistakes.</w:t>
      </w:r>
    </w:p>
    <w:p w14:paraId="2BA18544" w14:textId="49C12713" w:rsidR="006918D5" w:rsidRDefault="00494477" w:rsidP="006918D5">
      <w:pPr>
        <w:rPr>
          <w:lang w:val="en-GB"/>
        </w:rPr>
      </w:pPr>
      <w:r>
        <w:rPr>
          <w:lang w:val="en-GB"/>
        </w:rPr>
        <w:t xml:space="preserve">This website would be very helpful to the customers since they can discover any allergies that they might not have been aware of, and find the products that will guarantee them a non-allergic reaction. </w:t>
      </w:r>
    </w:p>
    <w:p w14:paraId="1204D979" w14:textId="5F17BB11" w:rsidR="007F56E6" w:rsidRDefault="007F56E6" w:rsidP="007F56E6">
      <w:pPr>
        <w:pStyle w:val="Heading2"/>
        <w:rPr>
          <w:lang w:val="en-GB"/>
        </w:rPr>
      </w:pPr>
    </w:p>
    <w:p w14:paraId="2C70594A" w14:textId="3DF96C2F" w:rsidR="007F56E6" w:rsidRDefault="007F56E6" w:rsidP="007F56E6">
      <w:pPr>
        <w:pStyle w:val="Heading2"/>
        <w:rPr>
          <w:lang w:val="en-GB"/>
        </w:rPr>
      </w:pPr>
      <w:bookmarkStart w:id="2" w:name="_Toc106091924"/>
      <w:r>
        <w:rPr>
          <w:lang w:val="en-GB"/>
        </w:rPr>
        <w:t>Product/Service Description</w:t>
      </w:r>
      <w:bookmarkEnd w:id="2"/>
    </w:p>
    <w:p w14:paraId="7EAD5481" w14:textId="0B04D258" w:rsidR="00D0787A" w:rsidRPr="00D0787A" w:rsidRDefault="00D0787A" w:rsidP="00D0787A">
      <w:pPr>
        <w:pStyle w:val="NormalWeb"/>
        <w:shd w:val="clear" w:color="auto" w:fill="FFFFFF"/>
        <w:spacing w:before="0" w:beforeAutospacing="0" w:after="240" w:afterAutospacing="0"/>
        <w:rPr>
          <w:color w:val="24292F"/>
        </w:rPr>
      </w:pPr>
      <w:r w:rsidRPr="00D0787A">
        <w:rPr>
          <w:color w:val="24292F"/>
        </w:rPr>
        <w:t xml:space="preserve">Skin Care Software System is a software that helps the </w:t>
      </w:r>
      <w:r>
        <w:rPr>
          <w:color w:val="24292F"/>
        </w:rPr>
        <w:t>customers</w:t>
      </w:r>
      <w:r w:rsidRPr="00D0787A">
        <w:rPr>
          <w:color w:val="24292F"/>
        </w:rPr>
        <w:t xml:space="preserve"> find the best face products depending on their concerns that might have. This software offers a </w:t>
      </w:r>
      <w:proofErr w:type="gramStart"/>
      <w:r w:rsidRPr="00D0787A">
        <w:rPr>
          <w:color w:val="24292F"/>
        </w:rPr>
        <w:t>full face</w:t>
      </w:r>
      <w:proofErr w:type="gramEnd"/>
      <w:r w:rsidRPr="00D0787A">
        <w:rPr>
          <w:color w:val="24292F"/>
        </w:rPr>
        <w:t xml:space="preserve"> guide to healthy skin. The </w:t>
      </w:r>
      <w:r>
        <w:rPr>
          <w:color w:val="24292F"/>
        </w:rPr>
        <w:t>client</w:t>
      </w:r>
      <w:r w:rsidRPr="00D0787A">
        <w:rPr>
          <w:color w:val="24292F"/>
        </w:rPr>
        <w:t xml:space="preserve"> answering a few questions will get: -their recommended products (even if they have an allergic ingredient) -reviews from other customers -the place where he can find the products.</w:t>
      </w:r>
    </w:p>
    <w:p w14:paraId="5A8FD2EC" w14:textId="69671C77" w:rsidR="00D0787A" w:rsidRPr="00D0787A" w:rsidRDefault="00D0787A" w:rsidP="00D0787A">
      <w:pPr>
        <w:pStyle w:val="NormalWeb"/>
        <w:shd w:val="clear" w:color="auto" w:fill="FFFFFF"/>
        <w:spacing w:before="0" w:beforeAutospacing="0" w:after="240" w:afterAutospacing="0"/>
        <w:rPr>
          <w:color w:val="24292F"/>
        </w:rPr>
      </w:pPr>
      <w:r w:rsidRPr="00D0787A">
        <w:rPr>
          <w:color w:val="24292F"/>
        </w:rPr>
        <w:t xml:space="preserve">If a </w:t>
      </w:r>
      <w:r>
        <w:rPr>
          <w:color w:val="24292F"/>
        </w:rPr>
        <w:t>client</w:t>
      </w:r>
      <w:r w:rsidRPr="00D0787A">
        <w:rPr>
          <w:color w:val="24292F"/>
        </w:rPr>
        <w:t xml:space="preserve"> login into the software, they will get the opportunity for their progress to be tracked. The user will have their personal diary where they can upload their pictures day to day, so they can see the changes better and help other customers with their reviews.</w:t>
      </w:r>
    </w:p>
    <w:p w14:paraId="5A9B7D87" w14:textId="77777777" w:rsidR="00D0787A" w:rsidRPr="00D0787A" w:rsidRDefault="00D0787A" w:rsidP="00D0787A">
      <w:pPr>
        <w:pStyle w:val="NormalWeb"/>
        <w:shd w:val="clear" w:color="auto" w:fill="FFFFFF"/>
        <w:spacing w:before="0" w:beforeAutospacing="0" w:after="240" w:afterAutospacing="0"/>
        <w:rPr>
          <w:color w:val="24292F"/>
        </w:rPr>
      </w:pPr>
      <w:r w:rsidRPr="00D0787A">
        <w:rPr>
          <w:color w:val="24292F"/>
        </w:rPr>
        <w:t>Reviews are another part of this software. Here the user will see: -reviews about one specified product -reviews about a type of allergy and how others have dealt with it -Photos</w:t>
      </w:r>
    </w:p>
    <w:p w14:paraId="3FCF92F2" w14:textId="33BBE749" w:rsidR="00D0787A" w:rsidRDefault="00D0787A" w:rsidP="00D0787A">
      <w:pPr>
        <w:pStyle w:val="NormalWeb"/>
        <w:shd w:val="clear" w:color="auto" w:fill="FFFFFF"/>
        <w:spacing w:before="0" w:beforeAutospacing="0" w:after="0" w:afterAutospacing="0"/>
        <w:rPr>
          <w:color w:val="24292F"/>
        </w:rPr>
      </w:pPr>
      <w:r w:rsidRPr="00D0787A">
        <w:rPr>
          <w:color w:val="24292F"/>
        </w:rPr>
        <w:t>The user will have the opportunity to send a direct message to the page regarding a specific concern, or symptoms or even send feedback. In this way, the owner of the program has the opportunity to choose the more efficient products</w:t>
      </w:r>
    </w:p>
    <w:p w14:paraId="4AA49E21" w14:textId="28534430" w:rsidR="00D0787A" w:rsidRDefault="00D0787A" w:rsidP="00D0787A">
      <w:pPr>
        <w:pStyle w:val="NormalWeb"/>
        <w:shd w:val="clear" w:color="auto" w:fill="FFFFFF"/>
        <w:spacing w:before="0" w:beforeAutospacing="0" w:after="0" w:afterAutospacing="0"/>
        <w:rPr>
          <w:color w:val="24292F"/>
        </w:rPr>
      </w:pPr>
    </w:p>
    <w:p w14:paraId="1D6BA401" w14:textId="4C197B44" w:rsidR="00D0787A" w:rsidRDefault="00D0787A" w:rsidP="00D0787A">
      <w:pPr>
        <w:pStyle w:val="NormalWeb"/>
        <w:shd w:val="clear" w:color="auto" w:fill="FFFFFF"/>
        <w:spacing w:before="0" w:beforeAutospacing="0" w:after="0" w:afterAutospacing="0"/>
        <w:rPr>
          <w:color w:val="24292F"/>
        </w:rPr>
      </w:pPr>
      <w:r>
        <w:rPr>
          <w:color w:val="24292F"/>
        </w:rPr>
        <w:lastRenderedPageBreak/>
        <w:t>Meanwhile</w:t>
      </w:r>
      <w:r w:rsidR="00CC5C3F">
        <w:rPr>
          <w:color w:val="24292F"/>
        </w:rPr>
        <w:t>,</w:t>
      </w:r>
      <w:r>
        <w:rPr>
          <w:color w:val="24292F"/>
        </w:rPr>
        <w:t xml:space="preserve"> the owner will get statistics gathered from the clients. The most wanted products, profits, </w:t>
      </w:r>
      <w:r w:rsidR="00CC5C3F">
        <w:rPr>
          <w:color w:val="24292F"/>
        </w:rPr>
        <w:t>their stock, and allergy</w:t>
      </w:r>
      <w:r>
        <w:rPr>
          <w:color w:val="24292F"/>
        </w:rPr>
        <w:t xml:space="preserve"> reaction from </w:t>
      </w:r>
      <w:r w:rsidR="00CC5C3F">
        <w:rPr>
          <w:color w:val="24292F"/>
        </w:rPr>
        <w:t>specific products are some of the information that will help the business to expand more and be more successful.</w:t>
      </w:r>
    </w:p>
    <w:p w14:paraId="24B809D6" w14:textId="27AE5969" w:rsidR="00D0787A" w:rsidRPr="00D0787A" w:rsidRDefault="00D0787A" w:rsidP="00D0787A">
      <w:pPr>
        <w:pStyle w:val="NormalWeb"/>
        <w:shd w:val="clear" w:color="auto" w:fill="FFFFFF"/>
        <w:spacing w:before="0" w:beforeAutospacing="0" w:after="0" w:afterAutospacing="0"/>
        <w:rPr>
          <w:color w:val="24292F"/>
        </w:rPr>
      </w:pPr>
      <w:r w:rsidRPr="00D0787A">
        <w:rPr>
          <w:color w:val="24292F"/>
        </w:rPr>
        <w:t>.</w:t>
      </w:r>
    </w:p>
    <w:p w14:paraId="27ACB914" w14:textId="77777777" w:rsidR="00CC7874" w:rsidRPr="00CC7874" w:rsidRDefault="00CC7874" w:rsidP="00CC7874">
      <w:pPr>
        <w:pStyle w:val="Heading2"/>
        <w:rPr>
          <w:lang w:val="en-GB"/>
        </w:rPr>
      </w:pPr>
      <w:bookmarkStart w:id="3" w:name="_Toc106091925"/>
      <w:r w:rsidRPr="00CC7874">
        <w:rPr>
          <w:lang w:val="en-GB"/>
        </w:rPr>
        <w:t>Product Context</w:t>
      </w:r>
      <w:bookmarkEnd w:id="3"/>
    </w:p>
    <w:p w14:paraId="2844ED70" w14:textId="77777777" w:rsidR="00CC7874" w:rsidRPr="00CC7874" w:rsidRDefault="00CC7874" w:rsidP="00CC7874">
      <w:pPr>
        <w:spacing w:line="240" w:lineRule="auto"/>
        <w:contextualSpacing/>
        <w:rPr>
          <w:lang w:val="en-GB"/>
        </w:rPr>
      </w:pPr>
      <w:r w:rsidRPr="00CC7874">
        <w:rPr>
          <w:lang w:val="en-GB"/>
        </w:rPr>
        <w:t>This product autonomous and self-sufficient. There are various supply stores because the beauty market</w:t>
      </w:r>
    </w:p>
    <w:p w14:paraId="7755ABDD" w14:textId="77777777" w:rsidR="00CC7874" w:rsidRPr="00CC7874" w:rsidRDefault="00CC7874" w:rsidP="00CC7874">
      <w:pPr>
        <w:spacing w:line="240" w:lineRule="auto"/>
        <w:contextualSpacing/>
        <w:rPr>
          <w:lang w:val="en-GB"/>
        </w:rPr>
      </w:pPr>
      <w:r w:rsidRPr="00CC7874">
        <w:rPr>
          <w:lang w:val="en-GB"/>
        </w:rPr>
        <w:t>is large, but there is a lack of information, which can lead to serious problems from business to health.</w:t>
      </w:r>
    </w:p>
    <w:p w14:paraId="2CAF36BF" w14:textId="77777777" w:rsidR="00CC7874" w:rsidRPr="00CC7874" w:rsidRDefault="00CC7874" w:rsidP="00CC7874">
      <w:pPr>
        <w:spacing w:line="240" w:lineRule="auto"/>
        <w:contextualSpacing/>
        <w:rPr>
          <w:lang w:val="en-GB"/>
        </w:rPr>
      </w:pPr>
      <w:r w:rsidRPr="00CC7874">
        <w:rPr>
          <w:lang w:val="en-GB"/>
        </w:rPr>
        <w:t>Nonetheless, our product is much more manageable and informative, which distinguishes us from the</w:t>
      </w:r>
    </w:p>
    <w:p w14:paraId="58D401CC" w14:textId="77777777" w:rsidR="00CC7874" w:rsidRPr="00CC7874" w:rsidRDefault="00CC7874" w:rsidP="00CC7874">
      <w:pPr>
        <w:spacing w:line="240" w:lineRule="auto"/>
        <w:contextualSpacing/>
        <w:rPr>
          <w:lang w:val="en-GB"/>
        </w:rPr>
      </w:pPr>
      <w:r w:rsidRPr="00CC7874">
        <w:rPr>
          <w:lang w:val="en-GB"/>
        </w:rPr>
        <w:t>competition.</w:t>
      </w:r>
    </w:p>
    <w:p w14:paraId="5855C2BA" w14:textId="77777777" w:rsidR="00CC7874" w:rsidRPr="00CC7874" w:rsidRDefault="00CC7874" w:rsidP="00CC7874">
      <w:pPr>
        <w:rPr>
          <w:lang w:val="en-GB"/>
        </w:rPr>
      </w:pPr>
    </w:p>
    <w:p w14:paraId="6D1C4EAE" w14:textId="77777777" w:rsidR="00CC7874" w:rsidRPr="00CC7874" w:rsidRDefault="00CC7874" w:rsidP="00CC7874">
      <w:pPr>
        <w:pStyle w:val="Heading2"/>
        <w:rPr>
          <w:lang w:val="en-GB"/>
        </w:rPr>
      </w:pPr>
      <w:bookmarkStart w:id="4" w:name="_Toc106091926"/>
      <w:r w:rsidRPr="00CC7874">
        <w:rPr>
          <w:lang w:val="en-GB"/>
        </w:rPr>
        <w:t>User Characteristics</w:t>
      </w:r>
      <w:bookmarkEnd w:id="4"/>
    </w:p>
    <w:p w14:paraId="720365BD" w14:textId="77777777" w:rsidR="00CC7874" w:rsidRPr="00CC7874" w:rsidRDefault="00CC7874" w:rsidP="00CC7874">
      <w:pPr>
        <w:rPr>
          <w:lang w:val="en-GB"/>
        </w:rPr>
      </w:pPr>
      <w:r w:rsidRPr="00CC7874">
        <w:rPr>
          <w:lang w:val="en-GB"/>
        </w:rPr>
        <w:t>Beauty Supply involves three main users: the administrator, the employee and clients.</w:t>
      </w:r>
    </w:p>
    <w:p w14:paraId="0762FFAC" w14:textId="77777777" w:rsidR="00CC7874" w:rsidRPr="00CC7874" w:rsidRDefault="00CC7874" w:rsidP="00CC7874">
      <w:pPr>
        <w:pStyle w:val="Heading3"/>
        <w:rPr>
          <w:lang w:val="en-GB"/>
        </w:rPr>
      </w:pPr>
      <w:bookmarkStart w:id="5" w:name="_Toc106091927"/>
      <w:r w:rsidRPr="00CC7874">
        <w:rPr>
          <w:lang w:val="en-GB"/>
        </w:rPr>
        <w:t>Clients</w:t>
      </w:r>
      <w:bookmarkEnd w:id="5"/>
    </w:p>
    <w:p w14:paraId="7BF70E45" w14:textId="77777777" w:rsidR="00CC7874" w:rsidRPr="00CC7874" w:rsidRDefault="00CC7874" w:rsidP="00CC7874">
      <w:pPr>
        <w:rPr>
          <w:lang w:val="en-GB"/>
        </w:rPr>
      </w:pPr>
      <w:r w:rsidRPr="00CC7874">
        <w:rPr>
          <w:lang w:val="en-GB"/>
        </w:rPr>
        <w:t>Clients can come from a variety of age groups and backgrounds Guests can be users from various</w:t>
      </w:r>
    </w:p>
    <w:p w14:paraId="4FEB7463" w14:textId="77777777" w:rsidR="00CC7874" w:rsidRPr="00CC7874" w:rsidRDefault="00CC7874" w:rsidP="00CC7874">
      <w:pPr>
        <w:rPr>
          <w:lang w:val="en-GB"/>
        </w:rPr>
      </w:pPr>
      <w:r w:rsidRPr="00CC7874">
        <w:rPr>
          <w:lang w:val="en-GB"/>
        </w:rPr>
        <w:t>backgrounds, but it can only be accessed by people over the age of 16. Our app will allow users of this</w:t>
      </w:r>
    </w:p>
    <w:p w14:paraId="16DCD59B" w14:textId="77777777" w:rsidR="00CC7874" w:rsidRPr="00CC7874" w:rsidRDefault="00CC7874" w:rsidP="00CC7874">
      <w:pPr>
        <w:rPr>
          <w:lang w:val="en-GB"/>
        </w:rPr>
      </w:pPr>
      <w:r w:rsidRPr="00CC7874">
        <w:rPr>
          <w:lang w:val="en-GB"/>
        </w:rPr>
        <w:t>view to access the majority of the functionalities that registered users have access to. They will be able</w:t>
      </w:r>
    </w:p>
    <w:p w14:paraId="30FB5468" w14:textId="03DA4F20" w:rsidR="00CC7874" w:rsidRPr="00CC7874" w:rsidRDefault="00CC7874" w:rsidP="00CC7874">
      <w:pPr>
        <w:rPr>
          <w:lang w:val="en-GB"/>
        </w:rPr>
      </w:pPr>
      <w:r w:rsidRPr="00CC7874">
        <w:rPr>
          <w:lang w:val="en-GB"/>
        </w:rPr>
        <w:t>to explore all of the app</w:t>
      </w:r>
      <w:r>
        <w:rPr>
          <w:lang w:val="en-GB"/>
        </w:rPr>
        <w:t>’</w:t>
      </w:r>
      <w:r w:rsidRPr="00CC7874">
        <w:rPr>
          <w:lang w:val="en-GB"/>
        </w:rPr>
        <w:t>s services. Clients are users can create an account in our app and are looking</w:t>
      </w:r>
    </w:p>
    <w:p w14:paraId="34E1DCFE" w14:textId="77777777" w:rsidR="00CC7874" w:rsidRPr="00CC7874" w:rsidRDefault="00CC7874" w:rsidP="00CC7874">
      <w:pPr>
        <w:rPr>
          <w:lang w:val="en-GB"/>
        </w:rPr>
      </w:pPr>
      <w:r w:rsidRPr="00CC7874">
        <w:rPr>
          <w:lang w:val="en-GB"/>
        </w:rPr>
        <w:t>forward to taking advantage of the services available in the app, the most important of which is booking</w:t>
      </w:r>
    </w:p>
    <w:p w14:paraId="57E7D37D" w14:textId="77777777" w:rsidR="00CC7874" w:rsidRPr="00CC7874" w:rsidRDefault="00CC7874" w:rsidP="00CC7874">
      <w:pPr>
        <w:rPr>
          <w:lang w:val="en-GB"/>
        </w:rPr>
      </w:pPr>
      <w:r w:rsidRPr="00CC7874">
        <w:rPr>
          <w:lang w:val="en-GB"/>
        </w:rPr>
        <w:t>a specific skilled worker to provide some service. This user has the ability to have a personal account,</w:t>
      </w:r>
    </w:p>
    <w:p w14:paraId="73A94CBB" w14:textId="77777777" w:rsidR="00CC7874" w:rsidRPr="00CC7874" w:rsidRDefault="00CC7874" w:rsidP="00CC7874">
      <w:pPr>
        <w:rPr>
          <w:lang w:val="en-GB"/>
        </w:rPr>
      </w:pPr>
      <w:r w:rsidRPr="00CC7874">
        <w:rPr>
          <w:lang w:val="en-GB"/>
        </w:rPr>
        <w:t>choose and buy products and leave notes about the used product.</w:t>
      </w:r>
    </w:p>
    <w:p w14:paraId="40F19878" w14:textId="77777777" w:rsidR="00CC7874" w:rsidRPr="00CC7874" w:rsidRDefault="00CC7874" w:rsidP="00CC7874">
      <w:pPr>
        <w:pStyle w:val="Heading3"/>
        <w:rPr>
          <w:lang w:val="en-GB"/>
        </w:rPr>
      </w:pPr>
      <w:bookmarkStart w:id="6" w:name="_Toc106091928"/>
      <w:r w:rsidRPr="00CC7874">
        <w:rPr>
          <w:lang w:val="en-GB"/>
        </w:rPr>
        <w:t>Administrator</w:t>
      </w:r>
      <w:bookmarkEnd w:id="6"/>
    </w:p>
    <w:p w14:paraId="0F731B39" w14:textId="77777777" w:rsidR="00CC7874" w:rsidRPr="00CC7874" w:rsidRDefault="00CC7874" w:rsidP="00CC7874">
      <w:pPr>
        <w:rPr>
          <w:lang w:val="en-GB"/>
        </w:rPr>
      </w:pPr>
      <w:r w:rsidRPr="00CC7874">
        <w:rPr>
          <w:lang w:val="en-GB"/>
        </w:rPr>
        <w:t>The administrator is the head or the super admin. He has all the privileges. As a result, he or she will</w:t>
      </w:r>
    </w:p>
    <w:p w14:paraId="4DE81533" w14:textId="77777777" w:rsidR="00CC7874" w:rsidRPr="00CC7874" w:rsidRDefault="00CC7874" w:rsidP="00CC7874">
      <w:pPr>
        <w:rPr>
          <w:lang w:val="en-GB"/>
        </w:rPr>
      </w:pPr>
      <w:r w:rsidRPr="00CC7874">
        <w:rPr>
          <w:lang w:val="en-GB"/>
        </w:rPr>
        <w:t>assume administrative duties in our system. This means he or she will be in charge of every task that</w:t>
      </w:r>
    </w:p>
    <w:p w14:paraId="5B8227E8" w14:textId="77777777" w:rsidR="00CC7874" w:rsidRPr="00CC7874" w:rsidRDefault="00CC7874" w:rsidP="00CC7874">
      <w:pPr>
        <w:rPr>
          <w:lang w:val="en-GB"/>
        </w:rPr>
      </w:pPr>
      <w:r w:rsidRPr="00CC7874">
        <w:rPr>
          <w:lang w:val="en-GB"/>
        </w:rPr>
        <w:t>occurs in Beauty Supply, as well as registering, updating, and deleting student information.</w:t>
      </w:r>
    </w:p>
    <w:p w14:paraId="2B41DC14" w14:textId="77777777" w:rsidR="00CC7874" w:rsidRPr="00CC7874" w:rsidRDefault="00CC7874" w:rsidP="00CC7874">
      <w:pPr>
        <w:rPr>
          <w:lang w:val="en-GB"/>
        </w:rPr>
      </w:pPr>
      <w:r w:rsidRPr="00CC7874">
        <w:rPr>
          <w:lang w:val="en-GB"/>
        </w:rPr>
        <w:t>In the system, he or she will have the following capabilities.</w:t>
      </w:r>
    </w:p>
    <w:p w14:paraId="18A4BB38" w14:textId="77777777" w:rsidR="00CC7874" w:rsidRPr="00CC7874" w:rsidRDefault="00CC7874" w:rsidP="00CC7874">
      <w:pPr>
        <w:rPr>
          <w:lang w:val="en-GB"/>
        </w:rPr>
      </w:pPr>
      <w:r w:rsidRPr="00CC7874">
        <w:rPr>
          <w:lang w:val="en-GB"/>
        </w:rPr>
        <w:t>He is able to generate real-time details on the customers and statistics provided by the data available</w:t>
      </w:r>
    </w:p>
    <w:p w14:paraId="02AEFF8E" w14:textId="77777777" w:rsidR="00CC7874" w:rsidRPr="00CC7874" w:rsidRDefault="00CC7874" w:rsidP="00CC7874">
      <w:pPr>
        <w:rPr>
          <w:lang w:val="en-GB"/>
        </w:rPr>
      </w:pPr>
      <w:r w:rsidRPr="00CC7874">
        <w:rPr>
          <w:lang w:val="en-GB"/>
        </w:rPr>
        <w:t>on the system.</w:t>
      </w:r>
    </w:p>
    <w:p w14:paraId="0E8EA482" w14:textId="77777777" w:rsidR="00CC7874" w:rsidRPr="00CC7874" w:rsidRDefault="00CC7874" w:rsidP="00CC7874">
      <w:pPr>
        <w:rPr>
          <w:lang w:val="en-GB"/>
        </w:rPr>
      </w:pPr>
      <w:r w:rsidRPr="00CC7874">
        <w:rPr>
          <w:lang w:val="en-GB"/>
        </w:rPr>
        <w:t>1. He can read the reviews of the products.</w:t>
      </w:r>
    </w:p>
    <w:p w14:paraId="1149D25E" w14:textId="77777777" w:rsidR="00CC7874" w:rsidRPr="00CC7874" w:rsidRDefault="00CC7874" w:rsidP="00CC7874">
      <w:pPr>
        <w:rPr>
          <w:lang w:val="en-GB"/>
        </w:rPr>
      </w:pPr>
      <w:r w:rsidRPr="00CC7874">
        <w:rPr>
          <w:lang w:val="en-GB"/>
        </w:rPr>
        <w:t>2. He can also delete client and employers accounts</w:t>
      </w:r>
    </w:p>
    <w:p w14:paraId="58182109" w14:textId="77777777" w:rsidR="00CC7874" w:rsidRPr="00CC7874" w:rsidRDefault="00CC7874" w:rsidP="00CC7874">
      <w:pPr>
        <w:rPr>
          <w:lang w:val="en-GB"/>
        </w:rPr>
      </w:pPr>
      <w:r w:rsidRPr="00CC7874">
        <w:rPr>
          <w:lang w:val="en-GB"/>
        </w:rPr>
        <w:t>3. The administrator can view the stock of products.</w:t>
      </w:r>
    </w:p>
    <w:p w14:paraId="30B83BA6" w14:textId="77777777" w:rsidR="00CC7874" w:rsidRPr="00CC7874" w:rsidRDefault="00CC7874" w:rsidP="00CC7874">
      <w:pPr>
        <w:rPr>
          <w:lang w:val="en-GB"/>
        </w:rPr>
      </w:pPr>
      <w:r w:rsidRPr="00CC7874">
        <w:rPr>
          <w:lang w:val="en-GB"/>
        </w:rPr>
        <w:t>4. The administrator can see the description and the ingredients for every product that is</w:t>
      </w:r>
    </w:p>
    <w:p w14:paraId="26D51FEE" w14:textId="77777777" w:rsidR="00CC7874" w:rsidRPr="00CC7874" w:rsidRDefault="00CC7874" w:rsidP="00CC7874">
      <w:pPr>
        <w:rPr>
          <w:lang w:val="en-GB"/>
        </w:rPr>
      </w:pPr>
      <w:r w:rsidRPr="00CC7874">
        <w:rPr>
          <w:lang w:val="en-GB"/>
        </w:rPr>
        <w:t>registered.</w:t>
      </w:r>
    </w:p>
    <w:p w14:paraId="5936B205" w14:textId="77777777" w:rsidR="00CC7874" w:rsidRPr="00CC7874" w:rsidRDefault="00CC7874" w:rsidP="00CC7874">
      <w:pPr>
        <w:pStyle w:val="Heading2"/>
        <w:rPr>
          <w:lang w:val="en-GB"/>
        </w:rPr>
      </w:pPr>
      <w:bookmarkStart w:id="7" w:name="_Toc106091929"/>
      <w:r w:rsidRPr="00CC7874">
        <w:rPr>
          <w:lang w:val="en-GB"/>
        </w:rPr>
        <w:lastRenderedPageBreak/>
        <w:t>Employee</w:t>
      </w:r>
      <w:bookmarkEnd w:id="7"/>
    </w:p>
    <w:p w14:paraId="22584B60" w14:textId="77777777" w:rsidR="00CC7874" w:rsidRPr="00CC7874" w:rsidRDefault="00CC7874" w:rsidP="00CC7874">
      <w:pPr>
        <w:rPr>
          <w:lang w:val="en-GB"/>
        </w:rPr>
      </w:pPr>
      <w:r w:rsidRPr="00CC7874">
        <w:rPr>
          <w:lang w:val="en-GB"/>
        </w:rPr>
        <w:t>Workers are skilled individuals who opt to utilize the app in order to deliver services to other app users.</w:t>
      </w:r>
    </w:p>
    <w:p w14:paraId="30506862" w14:textId="77777777" w:rsidR="00CC7874" w:rsidRPr="00CC7874" w:rsidRDefault="00CC7874" w:rsidP="00CC7874">
      <w:pPr>
        <w:rPr>
          <w:lang w:val="en-GB"/>
        </w:rPr>
      </w:pPr>
      <w:r w:rsidRPr="00CC7874">
        <w:rPr>
          <w:lang w:val="en-GB"/>
        </w:rPr>
        <w:t>They may create profiles in the app and begin receiving orders from users after registering. They can</w:t>
      </w:r>
    </w:p>
    <w:p w14:paraId="17C14E85" w14:textId="77777777" w:rsidR="00CC7874" w:rsidRPr="00CC7874" w:rsidRDefault="00CC7874" w:rsidP="00CC7874">
      <w:pPr>
        <w:rPr>
          <w:lang w:val="en-GB"/>
        </w:rPr>
      </w:pPr>
    </w:p>
    <w:p w14:paraId="6DEE12C4" w14:textId="77777777" w:rsidR="00CC7874" w:rsidRPr="00CC7874" w:rsidRDefault="00CC7874" w:rsidP="00CC7874">
      <w:pPr>
        <w:rPr>
          <w:lang w:val="en-GB"/>
        </w:rPr>
      </w:pPr>
      <w:r w:rsidRPr="00CC7874">
        <w:rPr>
          <w:lang w:val="en-GB"/>
        </w:rPr>
        <w:t>Glamour Too Beauty Supply Requirements Specification</w:t>
      </w:r>
    </w:p>
    <w:p w14:paraId="6152C9DC" w14:textId="77777777" w:rsidR="00CC7874" w:rsidRPr="00CC7874" w:rsidRDefault="00CC7874" w:rsidP="00CC7874">
      <w:pPr>
        <w:rPr>
          <w:lang w:val="en-GB"/>
        </w:rPr>
      </w:pPr>
      <w:r w:rsidRPr="00CC7874">
        <w:rPr>
          <w:lang w:val="en-GB"/>
        </w:rPr>
        <w:t>also create alliances with one another to provide centralized services. Workers have access to the user-</w:t>
      </w:r>
    </w:p>
    <w:p w14:paraId="4016E30D" w14:textId="77777777" w:rsidR="00CC7874" w:rsidRPr="00CC7874" w:rsidRDefault="00CC7874" w:rsidP="00CC7874">
      <w:pPr>
        <w:rPr>
          <w:lang w:val="en-GB"/>
        </w:rPr>
      </w:pPr>
      <w:r w:rsidRPr="00CC7874">
        <w:rPr>
          <w:lang w:val="en-GB"/>
        </w:rPr>
        <w:t>driven bidding mechanism.</w:t>
      </w:r>
    </w:p>
    <w:p w14:paraId="4911334D" w14:textId="77777777" w:rsidR="00CC7874" w:rsidRPr="00CC7874" w:rsidRDefault="00CC7874" w:rsidP="00CC7874">
      <w:pPr>
        <w:rPr>
          <w:lang w:val="en-GB"/>
        </w:rPr>
      </w:pPr>
      <w:r w:rsidRPr="00CC7874">
        <w:rPr>
          <w:lang w:val="en-GB"/>
        </w:rPr>
        <w:t>They can provide their workers and make specific service offerings while connecting with users using</w:t>
      </w:r>
    </w:p>
    <w:p w14:paraId="0A210E8A" w14:textId="33E9F90D" w:rsidR="007F56E6" w:rsidRDefault="00CC7874" w:rsidP="00CC7874">
      <w:pPr>
        <w:rPr>
          <w:lang w:val="en-GB"/>
        </w:rPr>
      </w:pPr>
      <w:r w:rsidRPr="00CC7874">
        <w:rPr>
          <w:lang w:val="en-GB"/>
        </w:rPr>
        <w:t>this approach.</w:t>
      </w:r>
    </w:p>
    <w:p w14:paraId="352B5FE2" w14:textId="5C0A20F0" w:rsidR="00CC5C3F" w:rsidRDefault="00CC5C3F" w:rsidP="007F56E6">
      <w:pPr>
        <w:rPr>
          <w:lang w:val="en-GB"/>
        </w:rPr>
      </w:pPr>
    </w:p>
    <w:p w14:paraId="0B9E8E1A" w14:textId="5CBE3909" w:rsidR="00CC5C3F" w:rsidRDefault="00CC5C3F" w:rsidP="007F56E6">
      <w:pPr>
        <w:rPr>
          <w:lang w:val="en-GB"/>
        </w:rPr>
      </w:pPr>
    </w:p>
    <w:p w14:paraId="6237FDDB" w14:textId="77777777" w:rsidR="00CC5C3F" w:rsidRPr="007F56E6" w:rsidRDefault="00CC5C3F" w:rsidP="007F56E6">
      <w:pPr>
        <w:rPr>
          <w:lang w:val="en-GB"/>
        </w:rPr>
      </w:pPr>
    </w:p>
    <w:p w14:paraId="75B66B01" w14:textId="18DCA312" w:rsidR="008111E6" w:rsidRDefault="008111E6" w:rsidP="00FE6BE9">
      <w:pPr>
        <w:pStyle w:val="Heading1"/>
        <w:rPr>
          <w:lang w:val="en-GB"/>
        </w:rPr>
      </w:pPr>
      <w:r w:rsidRPr="008111E6">
        <w:rPr>
          <w:lang w:val="en-GB"/>
        </w:rPr>
        <w:t xml:space="preserve">     </w:t>
      </w:r>
      <w:bookmarkStart w:id="8" w:name="_Toc101820333"/>
      <w:bookmarkStart w:id="9" w:name="_Toc101820343"/>
      <w:bookmarkStart w:id="10" w:name="_Toc101825781"/>
      <w:bookmarkStart w:id="11" w:name="_Toc106091930"/>
      <w:r w:rsidRPr="008111E6">
        <w:rPr>
          <w:lang w:val="en-GB"/>
        </w:rPr>
        <w:t>Requirements</w:t>
      </w:r>
      <w:bookmarkEnd w:id="8"/>
      <w:bookmarkEnd w:id="9"/>
      <w:bookmarkEnd w:id="10"/>
      <w:bookmarkEnd w:id="11"/>
    </w:p>
    <w:p w14:paraId="40E47EC6" w14:textId="236908AA" w:rsidR="008111E6" w:rsidRDefault="008111E6" w:rsidP="006705B9">
      <w:pPr>
        <w:pStyle w:val="Heading2"/>
        <w:rPr>
          <w:lang w:val="en-GB"/>
        </w:rPr>
      </w:pPr>
      <w:bookmarkStart w:id="12" w:name="_Toc101820334"/>
      <w:bookmarkStart w:id="13" w:name="_Toc101820344"/>
      <w:bookmarkStart w:id="14" w:name="_Toc101825782"/>
      <w:bookmarkStart w:id="15" w:name="_Toc106091931"/>
      <w:r w:rsidRPr="008111E6">
        <w:rPr>
          <w:lang w:val="en-GB"/>
        </w:rPr>
        <w:t>Functional Requirements</w:t>
      </w:r>
      <w:bookmarkEnd w:id="12"/>
      <w:bookmarkEnd w:id="13"/>
      <w:bookmarkEnd w:id="14"/>
      <w:bookmarkEnd w:id="15"/>
    </w:p>
    <w:p w14:paraId="0F7E26EB" w14:textId="1115458A" w:rsidR="008111E6" w:rsidRDefault="008111E6" w:rsidP="00B555E2">
      <w:pPr>
        <w:rPr>
          <w:rFonts w:ascii="Times New Roman" w:hAnsi="Times New Roman" w:cs="Times New Roman"/>
          <w:b/>
          <w:bCs/>
          <w:sz w:val="20"/>
          <w:szCs w:val="20"/>
          <w:lang w:val="en-GB"/>
        </w:rPr>
      </w:pPr>
    </w:p>
    <w:tbl>
      <w:tblPr>
        <w:tblStyle w:val="TableGrid"/>
        <w:tblW w:w="10884" w:type="dxa"/>
        <w:tblInd w:w="-572" w:type="dxa"/>
        <w:tblLook w:val="04A0" w:firstRow="1" w:lastRow="0" w:firstColumn="1" w:lastColumn="0" w:noHBand="0" w:noVBand="1"/>
      </w:tblPr>
      <w:tblGrid>
        <w:gridCol w:w="899"/>
        <w:gridCol w:w="2787"/>
        <w:gridCol w:w="2126"/>
        <w:gridCol w:w="1141"/>
        <w:gridCol w:w="1388"/>
        <w:gridCol w:w="2543"/>
      </w:tblGrid>
      <w:tr w:rsidR="008111E6" w14:paraId="4B69BF60" w14:textId="77777777" w:rsidTr="00DC5B1F">
        <w:trPr>
          <w:trHeight w:val="275"/>
        </w:trPr>
        <w:tc>
          <w:tcPr>
            <w:tcW w:w="899" w:type="dxa"/>
          </w:tcPr>
          <w:p w14:paraId="0AEC7E5D" w14:textId="77777777" w:rsidR="008111E6" w:rsidRPr="00843F63" w:rsidRDefault="008111E6" w:rsidP="00E206AB">
            <w:pPr>
              <w:ind w:left="178" w:hanging="284"/>
              <w:rPr>
                <w:rFonts w:ascii="Times New Roman" w:hAnsi="Times New Roman" w:cs="Times New Roman"/>
                <w:b/>
                <w:bCs/>
                <w:sz w:val="24"/>
                <w:szCs w:val="24"/>
              </w:rPr>
            </w:pPr>
            <w:r w:rsidRPr="00843F63">
              <w:rPr>
                <w:rFonts w:ascii="Times New Roman" w:hAnsi="Times New Roman" w:cs="Times New Roman"/>
                <w:b/>
                <w:bCs/>
                <w:sz w:val="24"/>
                <w:szCs w:val="24"/>
              </w:rPr>
              <w:t>Req#</w:t>
            </w:r>
          </w:p>
        </w:tc>
        <w:tc>
          <w:tcPr>
            <w:tcW w:w="2787" w:type="dxa"/>
          </w:tcPr>
          <w:p w14:paraId="2DB85CF9" w14:textId="77777777" w:rsidR="008111E6" w:rsidRPr="006705B9" w:rsidRDefault="008111E6" w:rsidP="00E206AB">
            <w:pPr>
              <w:rPr>
                <w:rFonts w:ascii="Times New Roman" w:hAnsi="Times New Roman" w:cs="Times New Roman"/>
                <w:b/>
                <w:bCs/>
                <w:sz w:val="24"/>
                <w:szCs w:val="24"/>
              </w:rPr>
            </w:pPr>
            <w:r w:rsidRPr="006705B9">
              <w:rPr>
                <w:rFonts w:ascii="Times New Roman" w:hAnsi="Times New Roman" w:cs="Times New Roman"/>
                <w:b/>
                <w:bCs/>
                <w:sz w:val="24"/>
                <w:szCs w:val="24"/>
              </w:rPr>
              <w:t xml:space="preserve"> Requirement</w:t>
            </w:r>
          </w:p>
        </w:tc>
        <w:tc>
          <w:tcPr>
            <w:tcW w:w="2126" w:type="dxa"/>
          </w:tcPr>
          <w:p w14:paraId="14D39639" w14:textId="77777777" w:rsidR="008111E6" w:rsidRPr="006705B9" w:rsidRDefault="008111E6" w:rsidP="00E206AB">
            <w:pPr>
              <w:rPr>
                <w:rFonts w:ascii="Times New Roman" w:hAnsi="Times New Roman" w:cs="Times New Roman"/>
                <w:b/>
                <w:bCs/>
                <w:sz w:val="24"/>
                <w:szCs w:val="24"/>
              </w:rPr>
            </w:pPr>
            <w:r w:rsidRPr="006705B9">
              <w:rPr>
                <w:rFonts w:ascii="Times New Roman" w:hAnsi="Times New Roman" w:cs="Times New Roman"/>
                <w:b/>
                <w:bCs/>
                <w:sz w:val="24"/>
                <w:szCs w:val="24"/>
              </w:rPr>
              <w:t>Comments</w:t>
            </w:r>
          </w:p>
        </w:tc>
        <w:tc>
          <w:tcPr>
            <w:tcW w:w="1141" w:type="dxa"/>
          </w:tcPr>
          <w:p w14:paraId="1436D36A" w14:textId="77777777" w:rsidR="008111E6" w:rsidRPr="00843F63" w:rsidRDefault="008111E6" w:rsidP="00E206AB">
            <w:pPr>
              <w:rPr>
                <w:rFonts w:ascii="Times New Roman" w:hAnsi="Times New Roman" w:cs="Times New Roman"/>
                <w:b/>
                <w:bCs/>
                <w:sz w:val="24"/>
                <w:szCs w:val="24"/>
              </w:rPr>
            </w:pPr>
            <w:r w:rsidRPr="00843F63">
              <w:rPr>
                <w:rFonts w:ascii="Times New Roman" w:hAnsi="Times New Roman" w:cs="Times New Roman"/>
                <w:b/>
                <w:bCs/>
                <w:sz w:val="24"/>
                <w:szCs w:val="24"/>
              </w:rPr>
              <w:t>Priority</w:t>
            </w:r>
          </w:p>
        </w:tc>
        <w:tc>
          <w:tcPr>
            <w:tcW w:w="1388" w:type="dxa"/>
          </w:tcPr>
          <w:p w14:paraId="165940A8" w14:textId="77777777" w:rsidR="008111E6" w:rsidRPr="00843F63" w:rsidRDefault="008111E6" w:rsidP="00E206AB">
            <w:pPr>
              <w:rPr>
                <w:rFonts w:ascii="Times New Roman" w:hAnsi="Times New Roman" w:cs="Times New Roman"/>
                <w:b/>
                <w:bCs/>
                <w:sz w:val="24"/>
                <w:szCs w:val="24"/>
              </w:rPr>
            </w:pPr>
            <w:r w:rsidRPr="00843F63">
              <w:rPr>
                <w:rFonts w:ascii="Times New Roman" w:hAnsi="Times New Roman" w:cs="Times New Roman"/>
                <w:b/>
                <w:bCs/>
                <w:sz w:val="24"/>
                <w:szCs w:val="24"/>
              </w:rPr>
              <w:t>Date</w:t>
            </w:r>
          </w:p>
        </w:tc>
        <w:tc>
          <w:tcPr>
            <w:tcW w:w="2543" w:type="dxa"/>
          </w:tcPr>
          <w:p w14:paraId="79123AE1" w14:textId="77777777" w:rsidR="008111E6" w:rsidRPr="00843F63" w:rsidRDefault="008111E6" w:rsidP="00E206AB">
            <w:pPr>
              <w:ind w:right="247"/>
              <w:rPr>
                <w:rFonts w:ascii="Times New Roman" w:hAnsi="Times New Roman" w:cs="Times New Roman"/>
                <w:b/>
                <w:bCs/>
                <w:sz w:val="24"/>
                <w:szCs w:val="24"/>
              </w:rPr>
            </w:pPr>
            <w:r w:rsidRPr="00843F63">
              <w:rPr>
                <w:rFonts w:ascii="Times New Roman" w:hAnsi="Times New Roman" w:cs="Times New Roman"/>
                <w:b/>
                <w:bCs/>
                <w:sz w:val="24"/>
                <w:szCs w:val="24"/>
              </w:rPr>
              <w:t>SME Reviewed/Approved</w:t>
            </w:r>
          </w:p>
        </w:tc>
      </w:tr>
      <w:tr w:rsidR="008111E6" w14:paraId="5EF93F45" w14:textId="77777777" w:rsidTr="00DC5B1F">
        <w:trPr>
          <w:trHeight w:val="269"/>
        </w:trPr>
        <w:tc>
          <w:tcPr>
            <w:tcW w:w="899" w:type="dxa"/>
          </w:tcPr>
          <w:p w14:paraId="32DFA69C" w14:textId="77777777" w:rsidR="008111E6" w:rsidRPr="00066DEE" w:rsidRDefault="008111E6" w:rsidP="00E206AB">
            <w:pPr>
              <w:rPr>
                <w:rFonts w:ascii="Bookman Old Style" w:hAnsi="Bookman Old Style"/>
              </w:rPr>
            </w:pPr>
            <w:r w:rsidRPr="00066DEE">
              <w:rPr>
                <w:rFonts w:ascii="Bookman Old Style" w:hAnsi="Bookman Old Style"/>
              </w:rPr>
              <w:t>FR_1</w:t>
            </w:r>
          </w:p>
        </w:tc>
        <w:tc>
          <w:tcPr>
            <w:tcW w:w="2787" w:type="dxa"/>
          </w:tcPr>
          <w:p w14:paraId="49077541" w14:textId="77777777" w:rsidR="008111E6" w:rsidRPr="006705B9" w:rsidRDefault="008111E6" w:rsidP="00E206AB">
            <w:pPr>
              <w:spacing w:line="276" w:lineRule="auto"/>
              <w:ind w:right="-142"/>
              <w:rPr>
                <w:rFonts w:ascii="Times New Roman" w:hAnsi="Times New Roman" w:cs="Times New Roman"/>
                <w:sz w:val="24"/>
                <w:szCs w:val="24"/>
              </w:rPr>
            </w:pPr>
            <w:r w:rsidRPr="006705B9">
              <w:rPr>
                <w:rFonts w:ascii="Times New Roman" w:hAnsi="Times New Roman" w:cs="Times New Roman"/>
                <w:sz w:val="24"/>
                <w:szCs w:val="24"/>
              </w:rPr>
              <w:t>The system is implemented as a web application used by three functional user modules:  users interested in a skincare routine, store employees, and administrators.</w:t>
            </w:r>
          </w:p>
        </w:tc>
        <w:tc>
          <w:tcPr>
            <w:tcW w:w="2126" w:type="dxa"/>
          </w:tcPr>
          <w:p w14:paraId="3E2A1C80" w14:textId="77777777" w:rsidR="008111E6" w:rsidRPr="006705B9" w:rsidRDefault="008111E6" w:rsidP="00E206AB">
            <w:pPr>
              <w:rPr>
                <w:rFonts w:ascii="Times New Roman" w:hAnsi="Times New Roman" w:cs="Times New Roman"/>
              </w:rPr>
            </w:pPr>
            <w:r w:rsidRPr="006705B9">
              <w:rPr>
                <w:rFonts w:ascii="Times New Roman" w:hAnsi="Times New Roman" w:cs="Times New Roman"/>
              </w:rPr>
              <w:t>This will be the main platform of operation for all users.</w:t>
            </w:r>
          </w:p>
        </w:tc>
        <w:tc>
          <w:tcPr>
            <w:tcW w:w="1141" w:type="dxa"/>
          </w:tcPr>
          <w:p w14:paraId="709424D4" w14:textId="77777777" w:rsidR="008111E6" w:rsidRDefault="008111E6" w:rsidP="00E206AB">
            <w:r>
              <w:t>High</w:t>
            </w:r>
          </w:p>
        </w:tc>
        <w:tc>
          <w:tcPr>
            <w:tcW w:w="1388" w:type="dxa"/>
          </w:tcPr>
          <w:p w14:paraId="7E55BA0B" w14:textId="77777777" w:rsidR="008111E6" w:rsidRDefault="008111E6" w:rsidP="00E206AB">
            <w:r>
              <w:t>23/04/2022</w:t>
            </w:r>
          </w:p>
        </w:tc>
        <w:tc>
          <w:tcPr>
            <w:tcW w:w="2543" w:type="dxa"/>
          </w:tcPr>
          <w:p w14:paraId="39CF40E4" w14:textId="77777777" w:rsidR="008111E6" w:rsidRDefault="008111E6" w:rsidP="00E206AB"/>
        </w:tc>
      </w:tr>
      <w:tr w:rsidR="008111E6" w14:paraId="2CAAF1F9" w14:textId="77777777" w:rsidTr="00DC5B1F">
        <w:trPr>
          <w:trHeight w:val="269"/>
        </w:trPr>
        <w:tc>
          <w:tcPr>
            <w:tcW w:w="899" w:type="dxa"/>
          </w:tcPr>
          <w:p w14:paraId="1AFD2F1B" w14:textId="77777777" w:rsidR="008111E6" w:rsidRPr="00066DEE" w:rsidRDefault="008111E6" w:rsidP="00E206AB">
            <w:pPr>
              <w:rPr>
                <w:rFonts w:ascii="Bookman Old Style" w:hAnsi="Bookman Old Style"/>
              </w:rPr>
            </w:pPr>
            <w:r>
              <w:rPr>
                <w:rFonts w:ascii="Bookman Old Style" w:hAnsi="Bookman Old Style"/>
              </w:rPr>
              <w:t>FR_2</w:t>
            </w:r>
          </w:p>
        </w:tc>
        <w:tc>
          <w:tcPr>
            <w:tcW w:w="2787" w:type="dxa"/>
          </w:tcPr>
          <w:p w14:paraId="7E04EE01" w14:textId="77777777" w:rsidR="008111E6" w:rsidRPr="006705B9" w:rsidRDefault="008111E6" w:rsidP="00E206AB">
            <w:pPr>
              <w:spacing w:line="276" w:lineRule="auto"/>
              <w:ind w:right="-142"/>
              <w:rPr>
                <w:rFonts w:ascii="Times New Roman" w:hAnsi="Times New Roman" w:cs="Times New Roman"/>
                <w:sz w:val="24"/>
                <w:szCs w:val="24"/>
              </w:rPr>
            </w:pPr>
            <w:r w:rsidRPr="006705B9">
              <w:rPr>
                <w:rFonts w:ascii="Times New Roman" w:hAnsi="Times New Roman" w:cs="Times New Roman"/>
                <w:sz w:val="24"/>
                <w:szCs w:val="24"/>
              </w:rPr>
              <w:t>The administrator account must have all the privileges of the system. He will be able to generate real-time details on the customers and statistics provided by the data available on the system.</w:t>
            </w:r>
          </w:p>
        </w:tc>
        <w:tc>
          <w:tcPr>
            <w:tcW w:w="2126" w:type="dxa"/>
          </w:tcPr>
          <w:p w14:paraId="1E2B9C58" w14:textId="77777777" w:rsidR="008111E6" w:rsidRPr="006705B9" w:rsidRDefault="008111E6" w:rsidP="00E206AB">
            <w:pPr>
              <w:rPr>
                <w:rFonts w:ascii="Times New Roman" w:hAnsi="Times New Roman" w:cs="Times New Roman"/>
              </w:rPr>
            </w:pPr>
            <w:r w:rsidRPr="006705B9">
              <w:rPr>
                <w:rFonts w:ascii="Times New Roman" w:hAnsi="Times New Roman" w:cs="Times New Roman"/>
              </w:rPr>
              <w:t xml:space="preserve">The admin account has full access to all functionalities and can access them at any time. </w:t>
            </w:r>
          </w:p>
        </w:tc>
        <w:tc>
          <w:tcPr>
            <w:tcW w:w="1141" w:type="dxa"/>
          </w:tcPr>
          <w:p w14:paraId="0A1998BD" w14:textId="77777777" w:rsidR="008111E6" w:rsidRDefault="008111E6" w:rsidP="00E206AB">
            <w:r>
              <w:t>High</w:t>
            </w:r>
          </w:p>
        </w:tc>
        <w:tc>
          <w:tcPr>
            <w:tcW w:w="1388" w:type="dxa"/>
          </w:tcPr>
          <w:p w14:paraId="13054A0D" w14:textId="77777777" w:rsidR="008111E6" w:rsidRDefault="008111E6" w:rsidP="00E206AB">
            <w:r>
              <w:t>23/04/2022</w:t>
            </w:r>
          </w:p>
        </w:tc>
        <w:tc>
          <w:tcPr>
            <w:tcW w:w="2543" w:type="dxa"/>
          </w:tcPr>
          <w:p w14:paraId="4CF6A1D3" w14:textId="77777777" w:rsidR="008111E6" w:rsidRDefault="008111E6" w:rsidP="00E206AB"/>
        </w:tc>
      </w:tr>
      <w:tr w:rsidR="008111E6" w14:paraId="6E23C38E" w14:textId="77777777" w:rsidTr="00DC5B1F">
        <w:trPr>
          <w:trHeight w:val="269"/>
        </w:trPr>
        <w:tc>
          <w:tcPr>
            <w:tcW w:w="899" w:type="dxa"/>
          </w:tcPr>
          <w:p w14:paraId="35119A86" w14:textId="77777777" w:rsidR="008111E6" w:rsidRDefault="008111E6" w:rsidP="00E206AB">
            <w:pPr>
              <w:rPr>
                <w:rFonts w:ascii="Bookman Old Style" w:hAnsi="Bookman Old Style"/>
              </w:rPr>
            </w:pPr>
            <w:r>
              <w:rPr>
                <w:rFonts w:ascii="Bookman Old Style" w:hAnsi="Bookman Old Style"/>
              </w:rPr>
              <w:t>FR_3</w:t>
            </w:r>
          </w:p>
        </w:tc>
        <w:tc>
          <w:tcPr>
            <w:tcW w:w="2787" w:type="dxa"/>
          </w:tcPr>
          <w:p w14:paraId="7F61E1F0" w14:textId="77777777" w:rsidR="008111E6" w:rsidRPr="006705B9" w:rsidRDefault="008111E6" w:rsidP="00E206AB">
            <w:pPr>
              <w:spacing w:line="276" w:lineRule="auto"/>
              <w:ind w:right="-142"/>
              <w:rPr>
                <w:rFonts w:ascii="Times New Roman" w:hAnsi="Times New Roman" w:cs="Times New Roman"/>
                <w:sz w:val="24"/>
                <w:szCs w:val="24"/>
              </w:rPr>
            </w:pPr>
            <w:r w:rsidRPr="006705B9">
              <w:rPr>
                <w:rFonts w:ascii="Times New Roman" w:hAnsi="Times New Roman" w:cs="Times New Roman"/>
                <w:sz w:val="24"/>
                <w:szCs w:val="24"/>
              </w:rPr>
              <w:t xml:space="preserve">The system must provide the administrator the store employee, with the right to </w:t>
            </w:r>
            <w:r w:rsidRPr="006705B9">
              <w:rPr>
                <w:rFonts w:ascii="Times New Roman" w:hAnsi="Times New Roman" w:cs="Times New Roman"/>
                <w:sz w:val="24"/>
                <w:szCs w:val="24"/>
              </w:rPr>
              <w:lastRenderedPageBreak/>
              <w:t>register new customers.</w:t>
            </w:r>
          </w:p>
        </w:tc>
        <w:tc>
          <w:tcPr>
            <w:tcW w:w="2126" w:type="dxa"/>
          </w:tcPr>
          <w:p w14:paraId="6925BD87" w14:textId="77777777" w:rsidR="008111E6" w:rsidRPr="006705B9" w:rsidRDefault="008111E6" w:rsidP="00E206AB">
            <w:pPr>
              <w:rPr>
                <w:rFonts w:ascii="Times New Roman" w:hAnsi="Times New Roman" w:cs="Times New Roman"/>
              </w:rPr>
            </w:pPr>
            <w:r w:rsidRPr="006705B9">
              <w:rPr>
                <w:rFonts w:ascii="Times New Roman" w:hAnsi="Times New Roman" w:cs="Times New Roman"/>
              </w:rPr>
              <w:lastRenderedPageBreak/>
              <w:t>This will help to add customers manually if they struggle to register on their own.</w:t>
            </w:r>
          </w:p>
        </w:tc>
        <w:tc>
          <w:tcPr>
            <w:tcW w:w="1141" w:type="dxa"/>
          </w:tcPr>
          <w:p w14:paraId="67E4E24C" w14:textId="77777777" w:rsidR="008111E6" w:rsidRDefault="008111E6" w:rsidP="00E206AB">
            <w:r>
              <w:t>Medium</w:t>
            </w:r>
          </w:p>
        </w:tc>
        <w:tc>
          <w:tcPr>
            <w:tcW w:w="1388" w:type="dxa"/>
          </w:tcPr>
          <w:p w14:paraId="52CA59EC" w14:textId="77777777" w:rsidR="008111E6" w:rsidRDefault="008111E6" w:rsidP="00E206AB">
            <w:r>
              <w:t>23/04/2022</w:t>
            </w:r>
          </w:p>
        </w:tc>
        <w:tc>
          <w:tcPr>
            <w:tcW w:w="2543" w:type="dxa"/>
          </w:tcPr>
          <w:p w14:paraId="37E8842F" w14:textId="77777777" w:rsidR="008111E6" w:rsidRDefault="008111E6" w:rsidP="00E206AB"/>
        </w:tc>
      </w:tr>
      <w:tr w:rsidR="008111E6" w14:paraId="23B115FF" w14:textId="77777777" w:rsidTr="00DC5B1F">
        <w:trPr>
          <w:trHeight w:val="269"/>
        </w:trPr>
        <w:tc>
          <w:tcPr>
            <w:tcW w:w="899" w:type="dxa"/>
          </w:tcPr>
          <w:p w14:paraId="6D121F89" w14:textId="77777777" w:rsidR="008111E6" w:rsidRDefault="008111E6" w:rsidP="00E206AB">
            <w:pPr>
              <w:rPr>
                <w:rFonts w:ascii="Bookman Old Style" w:hAnsi="Bookman Old Style"/>
              </w:rPr>
            </w:pPr>
            <w:r>
              <w:rPr>
                <w:rFonts w:ascii="Bookman Old Style" w:hAnsi="Bookman Old Style"/>
              </w:rPr>
              <w:t>FR_4</w:t>
            </w:r>
          </w:p>
        </w:tc>
        <w:tc>
          <w:tcPr>
            <w:tcW w:w="2787" w:type="dxa"/>
          </w:tcPr>
          <w:p w14:paraId="6B50BBD6" w14:textId="77777777" w:rsidR="008111E6" w:rsidRPr="006705B9" w:rsidRDefault="008111E6" w:rsidP="00E206AB">
            <w:pPr>
              <w:spacing w:line="276" w:lineRule="auto"/>
              <w:ind w:right="-142"/>
              <w:rPr>
                <w:rFonts w:ascii="Times New Roman" w:hAnsi="Times New Roman" w:cs="Times New Roman"/>
                <w:sz w:val="24"/>
                <w:szCs w:val="24"/>
              </w:rPr>
            </w:pPr>
            <w:r w:rsidRPr="006705B9">
              <w:rPr>
                <w:rFonts w:ascii="Times New Roman" w:hAnsi="Times New Roman" w:cs="Times New Roman"/>
                <w:sz w:val="24"/>
                <w:szCs w:val="24"/>
              </w:rPr>
              <w:t>The system must provide the customer with the option to write reviews on the website.</w:t>
            </w:r>
          </w:p>
        </w:tc>
        <w:tc>
          <w:tcPr>
            <w:tcW w:w="2126" w:type="dxa"/>
          </w:tcPr>
          <w:p w14:paraId="1342DE55" w14:textId="77777777" w:rsidR="008111E6" w:rsidRPr="006705B9" w:rsidRDefault="008111E6" w:rsidP="00E206AB">
            <w:pPr>
              <w:rPr>
                <w:rFonts w:ascii="Times New Roman" w:hAnsi="Times New Roman" w:cs="Times New Roman"/>
              </w:rPr>
            </w:pPr>
            <w:r w:rsidRPr="006705B9">
              <w:rPr>
                <w:rFonts w:ascii="Times New Roman" w:hAnsi="Times New Roman" w:cs="Times New Roman"/>
              </w:rPr>
              <w:t>This will help other users to get more information regarding a product.</w:t>
            </w:r>
          </w:p>
        </w:tc>
        <w:tc>
          <w:tcPr>
            <w:tcW w:w="1141" w:type="dxa"/>
          </w:tcPr>
          <w:p w14:paraId="0758116A" w14:textId="77777777" w:rsidR="008111E6" w:rsidRDefault="008111E6" w:rsidP="00E206AB">
            <w:r>
              <w:t>High</w:t>
            </w:r>
          </w:p>
        </w:tc>
        <w:tc>
          <w:tcPr>
            <w:tcW w:w="1388" w:type="dxa"/>
          </w:tcPr>
          <w:p w14:paraId="58A0BB44" w14:textId="77777777" w:rsidR="008111E6" w:rsidRDefault="008111E6" w:rsidP="00E206AB">
            <w:r>
              <w:t>23/04/2022</w:t>
            </w:r>
          </w:p>
        </w:tc>
        <w:tc>
          <w:tcPr>
            <w:tcW w:w="2543" w:type="dxa"/>
          </w:tcPr>
          <w:p w14:paraId="293CFC8A" w14:textId="77777777" w:rsidR="008111E6" w:rsidRDefault="008111E6" w:rsidP="00E206AB"/>
        </w:tc>
      </w:tr>
      <w:tr w:rsidR="008111E6" w14:paraId="381434F5" w14:textId="77777777" w:rsidTr="00DC5B1F">
        <w:trPr>
          <w:trHeight w:val="269"/>
        </w:trPr>
        <w:tc>
          <w:tcPr>
            <w:tcW w:w="899" w:type="dxa"/>
          </w:tcPr>
          <w:p w14:paraId="5BA5A5A3" w14:textId="77777777" w:rsidR="008111E6" w:rsidRDefault="008111E6" w:rsidP="00E206AB">
            <w:pPr>
              <w:rPr>
                <w:rFonts w:ascii="Bookman Old Style" w:hAnsi="Bookman Old Style"/>
              </w:rPr>
            </w:pPr>
            <w:r>
              <w:rPr>
                <w:rFonts w:ascii="Bookman Old Style" w:hAnsi="Bookman Old Style"/>
              </w:rPr>
              <w:t>FR_5</w:t>
            </w:r>
          </w:p>
        </w:tc>
        <w:tc>
          <w:tcPr>
            <w:tcW w:w="2787" w:type="dxa"/>
          </w:tcPr>
          <w:p w14:paraId="7CD03B6C" w14:textId="77777777" w:rsidR="008111E6" w:rsidRPr="006705B9" w:rsidRDefault="008111E6" w:rsidP="00E206AB">
            <w:pPr>
              <w:spacing w:line="276" w:lineRule="auto"/>
              <w:ind w:right="-142"/>
              <w:rPr>
                <w:rFonts w:ascii="Times New Roman" w:hAnsi="Times New Roman" w:cs="Times New Roman"/>
                <w:sz w:val="24"/>
                <w:szCs w:val="24"/>
              </w:rPr>
            </w:pPr>
            <w:r w:rsidRPr="006705B9">
              <w:rPr>
                <w:rFonts w:ascii="Times New Roman" w:hAnsi="Times New Roman" w:cs="Times New Roman"/>
                <w:sz w:val="24"/>
                <w:szCs w:val="24"/>
              </w:rPr>
              <w:t>The system must provide the customer the option to enter his personal details including any allergies that they might have.</w:t>
            </w:r>
          </w:p>
        </w:tc>
        <w:tc>
          <w:tcPr>
            <w:tcW w:w="2126" w:type="dxa"/>
          </w:tcPr>
          <w:p w14:paraId="5B849CF0" w14:textId="77777777" w:rsidR="008111E6" w:rsidRPr="006705B9" w:rsidRDefault="008111E6" w:rsidP="00E206AB">
            <w:pPr>
              <w:rPr>
                <w:rFonts w:ascii="Times New Roman" w:hAnsi="Times New Roman" w:cs="Times New Roman"/>
              </w:rPr>
            </w:pPr>
            <w:r w:rsidRPr="006705B9">
              <w:rPr>
                <w:rFonts w:ascii="Times New Roman" w:hAnsi="Times New Roman" w:cs="Times New Roman"/>
              </w:rPr>
              <w:t>This will help the users to choose products that they aren’t allergic to.</w:t>
            </w:r>
          </w:p>
        </w:tc>
        <w:tc>
          <w:tcPr>
            <w:tcW w:w="1141" w:type="dxa"/>
          </w:tcPr>
          <w:p w14:paraId="09858306" w14:textId="77777777" w:rsidR="008111E6" w:rsidRDefault="008111E6" w:rsidP="00E206AB">
            <w:r>
              <w:t>High</w:t>
            </w:r>
          </w:p>
        </w:tc>
        <w:tc>
          <w:tcPr>
            <w:tcW w:w="1388" w:type="dxa"/>
          </w:tcPr>
          <w:p w14:paraId="62003CDE" w14:textId="77777777" w:rsidR="008111E6" w:rsidRDefault="008111E6" w:rsidP="00E206AB">
            <w:r>
              <w:t>23/04/2022</w:t>
            </w:r>
          </w:p>
        </w:tc>
        <w:tc>
          <w:tcPr>
            <w:tcW w:w="2543" w:type="dxa"/>
          </w:tcPr>
          <w:p w14:paraId="3E2BF9A0" w14:textId="77777777" w:rsidR="008111E6" w:rsidRDefault="008111E6" w:rsidP="00E206AB"/>
        </w:tc>
      </w:tr>
      <w:tr w:rsidR="008111E6" w14:paraId="048996D0" w14:textId="77777777" w:rsidTr="00DC5B1F">
        <w:trPr>
          <w:trHeight w:val="269"/>
        </w:trPr>
        <w:tc>
          <w:tcPr>
            <w:tcW w:w="899" w:type="dxa"/>
          </w:tcPr>
          <w:p w14:paraId="7A407FEE" w14:textId="77777777" w:rsidR="008111E6" w:rsidRDefault="008111E6" w:rsidP="00E206AB">
            <w:pPr>
              <w:rPr>
                <w:rFonts w:ascii="Bookman Old Style" w:hAnsi="Bookman Old Style"/>
              </w:rPr>
            </w:pPr>
            <w:r>
              <w:rPr>
                <w:rFonts w:ascii="Bookman Old Style" w:hAnsi="Bookman Old Style"/>
              </w:rPr>
              <w:t>FR_6</w:t>
            </w:r>
          </w:p>
        </w:tc>
        <w:tc>
          <w:tcPr>
            <w:tcW w:w="2787" w:type="dxa"/>
          </w:tcPr>
          <w:p w14:paraId="1778C101" w14:textId="77777777" w:rsidR="008111E6" w:rsidRPr="006705B9" w:rsidRDefault="008111E6" w:rsidP="00E206AB">
            <w:pPr>
              <w:spacing w:line="276" w:lineRule="auto"/>
              <w:ind w:right="-142"/>
              <w:rPr>
                <w:rFonts w:ascii="Times New Roman" w:hAnsi="Times New Roman" w:cs="Times New Roman"/>
                <w:sz w:val="24"/>
                <w:szCs w:val="24"/>
              </w:rPr>
            </w:pPr>
            <w:r w:rsidRPr="006705B9">
              <w:rPr>
                <w:rFonts w:ascii="Times New Roman" w:hAnsi="Times New Roman" w:cs="Times New Roman"/>
                <w:sz w:val="24"/>
                <w:szCs w:val="24"/>
              </w:rPr>
              <w:t>The customer can register into the system with emails or their phone number.</w:t>
            </w:r>
          </w:p>
        </w:tc>
        <w:tc>
          <w:tcPr>
            <w:tcW w:w="2126" w:type="dxa"/>
          </w:tcPr>
          <w:p w14:paraId="0E90FA70" w14:textId="77777777" w:rsidR="008111E6" w:rsidRPr="006705B9" w:rsidRDefault="008111E6" w:rsidP="00E206AB">
            <w:pPr>
              <w:rPr>
                <w:rFonts w:ascii="Times New Roman" w:hAnsi="Times New Roman" w:cs="Times New Roman"/>
              </w:rPr>
            </w:pPr>
            <w:r w:rsidRPr="006705B9">
              <w:rPr>
                <w:rFonts w:ascii="Times New Roman" w:hAnsi="Times New Roman" w:cs="Times New Roman"/>
              </w:rPr>
              <w:t>This will help customers that don’t have an email the opportunity to register.</w:t>
            </w:r>
          </w:p>
        </w:tc>
        <w:tc>
          <w:tcPr>
            <w:tcW w:w="1141" w:type="dxa"/>
          </w:tcPr>
          <w:p w14:paraId="6AE46191" w14:textId="77777777" w:rsidR="008111E6" w:rsidRDefault="008111E6" w:rsidP="00E206AB">
            <w:r>
              <w:t>Medium</w:t>
            </w:r>
          </w:p>
        </w:tc>
        <w:tc>
          <w:tcPr>
            <w:tcW w:w="1388" w:type="dxa"/>
          </w:tcPr>
          <w:p w14:paraId="567FF16F" w14:textId="77777777" w:rsidR="008111E6" w:rsidRDefault="008111E6" w:rsidP="00E206AB">
            <w:r>
              <w:t>23/04/2022</w:t>
            </w:r>
          </w:p>
        </w:tc>
        <w:tc>
          <w:tcPr>
            <w:tcW w:w="2543" w:type="dxa"/>
          </w:tcPr>
          <w:p w14:paraId="055E0F9C" w14:textId="77777777" w:rsidR="008111E6" w:rsidRDefault="008111E6" w:rsidP="00E206AB"/>
        </w:tc>
      </w:tr>
      <w:tr w:rsidR="008111E6" w14:paraId="1AB92A74" w14:textId="77777777" w:rsidTr="00DC5B1F">
        <w:trPr>
          <w:trHeight w:val="269"/>
        </w:trPr>
        <w:tc>
          <w:tcPr>
            <w:tcW w:w="899" w:type="dxa"/>
          </w:tcPr>
          <w:p w14:paraId="2D6B5373" w14:textId="77777777" w:rsidR="008111E6" w:rsidRDefault="008111E6" w:rsidP="00E206AB">
            <w:pPr>
              <w:rPr>
                <w:rFonts w:ascii="Bookman Old Style" w:hAnsi="Bookman Old Style"/>
              </w:rPr>
            </w:pPr>
            <w:r>
              <w:rPr>
                <w:rFonts w:ascii="Bookman Old Style" w:hAnsi="Bookman Old Style"/>
              </w:rPr>
              <w:t>FR_7</w:t>
            </w:r>
          </w:p>
        </w:tc>
        <w:tc>
          <w:tcPr>
            <w:tcW w:w="2787" w:type="dxa"/>
          </w:tcPr>
          <w:p w14:paraId="096D2ADD" w14:textId="77777777" w:rsidR="008111E6" w:rsidRPr="006705B9" w:rsidRDefault="008111E6" w:rsidP="00E206AB">
            <w:pPr>
              <w:spacing w:line="276" w:lineRule="auto"/>
              <w:ind w:right="-142"/>
              <w:rPr>
                <w:rFonts w:ascii="Times New Roman" w:hAnsi="Times New Roman" w:cs="Times New Roman"/>
                <w:sz w:val="24"/>
                <w:szCs w:val="24"/>
              </w:rPr>
            </w:pPr>
            <w:r w:rsidRPr="006705B9">
              <w:rPr>
                <w:rFonts w:ascii="Times New Roman" w:hAnsi="Times New Roman" w:cs="Times New Roman"/>
                <w:sz w:val="24"/>
                <w:szCs w:val="24"/>
              </w:rPr>
              <w:t>The administrator, the store employee, and the customer can log in to the system with a username and a password.</w:t>
            </w:r>
          </w:p>
        </w:tc>
        <w:tc>
          <w:tcPr>
            <w:tcW w:w="2126" w:type="dxa"/>
          </w:tcPr>
          <w:p w14:paraId="3C1209B9" w14:textId="77777777" w:rsidR="008111E6" w:rsidRPr="006705B9" w:rsidRDefault="008111E6" w:rsidP="00E206AB">
            <w:pPr>
              <w:rPr>
                <w:rFonts w:ascii="Times New Roman" w:hAnsi="Times New Roman" w:cs="Times New Roman"/>
              </w:rPr>
            </w:pPr>
            <w:r w:rsidRPr="006705B9">
              <w:rPr>
                <w:rFonts w:ascii="Times New Roman" w:hAnsi="Times New Roman" w:cs="Times New Roman"/>
              </w:rPr>
              <w:t>This will make easier the process of logging in.</w:t>
            </w:r>
          </w:p>
        </w:tc>
        <w:tc>
          <w:tcPr>
            <w:tcW w:w="1141" w:type="dxa"/>
          </w:tcPr>
          <w:p w14:paraId="1B0BC2D8" w14:textId="77777777" w:rsidR="008111E6" w:rsidRDefault="008111E6" w:rsidP="00E206AB">
            <w:r>
              <w:t>Medium</w:t>
            </w:r>
          </w:p>
        </w:tc>
        <w:tc>
          <w:tcPr>
            <w:tcW w:w="1388" w:type="dxa"/>
          </w:tcPr>
          <w:p w14:paraId="2D3E9AA2" w14:textId="77777777" w:rsidR="008111E6" w:rsidRDefault="008111E6" w:rsidP="00E206AB">
            <w:r>
              <w:t>23/04/2022</w:t>
            </w:r>
          </w:p>
        </w:tc>
        <w:tc>
          <w:tcPr>
            <w:tcW w:w="2543" w:type="dxa"/>
          </w:tcPr>
          <w:p w14:paraId="55BEFB3D" w14:textId="77777777" w:rsidR="008111E6" w:rsidRDefault="008111E6" w:rsidP="00E206AB"/>
        </w:tc>
      </w:tr>
      <w:tr w:rsidR="008111E6" w14:paraId="3E87876D" w14:textId="77777777" w:rsidTr="00DC5B1F">
        <w:trPr>
          <w:trHeight w:val="269"/>
        </w:trPr>
        <w:tc>
          <w:tcPr>
            <w:tcW w:w="899" w:type="dxa"/>
          </w:tcPr>
          <w:p w14:paraId="4C9E6F12" w14:textId="77777777" w:rsidR="008111E6" w:rsidRDefault="008111E6" w:rsidP="00E206AB">
            <w:pPr>
              <w:rPr>
                <w:rFonts w:ascii="Bookman Old Style" w:hAnsi="Bookman Old Style"/>
              </w:rPr>
            </w:pPr>
            <w:r>
              <w:rPr>
                <w:rFonts w:ascii="Bookman Old Style" w:hAnsi="Bookman Old Style"/>
              </w:rPr>
              <w:t>FR_8</w:t>
            </w:r>
          </w:p>
        </w:tc>
        <w:tc>
          <w:tcPr>
            <w:tcW w:w="2787" w:type="dxa"/>
          </w:tcPr>
          <w:p w14:paraId="7517D197" w14:textId="77777777" w:rsidR="008111E6" w:rsidRPr="006705B9" w:rsidRDefault="008111E6" w:rsidP="00E206AB">
            <w:pPr>
              <w:spacing w:line="276" w:lineRule="auto"/>
              <w:ind w:right="-142"/>
              <w:rPr>
                <w:rFonts w:ascii="Times New Roman" w:hAnsi="Times New Roman" w:cs="Times New Roman"/>
                <w:sz w:val="24"/>
                <w:szCs w:val="24"/>
              </w:rPr>
            </w:pPr>
            <w:r w:rsidRPr="006705B9">
              <w:rPr>
                <w:rFonts w:ascii="Times New Roman" w:hAnsi="Times New Roman" w:cs="Times New Roman"/>
                <w:sz w:val="24"/>
                <w:szCs w:val="24"/>
              </w:rPr>
              <w:t>The administrator can register new store employees by providing important information such as Name Surname, Date of Birth, etc.</w:t>
            </w:r>
          </w:p>
        </w:tc>
        <w:tc>
          <w:tcPr>
            <w:tcW w:w="2126" w:type="dxa"/>
          </w:tcPr>
          <w:p w14:paraId="2DD075B5" w14:textId="77777777" w:rsidR="008111E6" w:rsidRPr="006705B9" w:rsidRDefault="008111E6" w:rsidP="00E206AB">
            <w:pPr>
              <w:rPr>
                <w:rFonts w:ascii="Times New Roman" w:hAnsi="Times New Roman" w:cs="Times New Roman"/>
              </w:rPr>
            </w:pPr>
            <w:r w:rsidRPr="006705B9">
              <w:rPr>
                <w:rFonts w:ascii="Times New Roman" w:hAnsi="Times New Roman" w:cs="Times New Roman"/>
              </w:rPr>
              <w:t>Admin can register manually an employee.</w:t>
            </w:r>
          </w:p>
        </w:tc>
        <w:tc>
          <w:tcPr>
            <w:tcW w:w="1141" w:type="dxa"/>
          </w:tcPr>
          <w:p w14:paraId="3140714E" w14:textId="77777777" w:rsidR="008111E6" w:rsidRDefault="008111E6" w:rsidP="00E206AB">
            <w:r>
              <w:t>High</w:t>
            </w:r>
          </w:p>
        </w:tc>
        <w:tc>
          <w:tcPr>
            <w:tcW w:w="1388" w:type="dxa"/>
          </w:tcPr>
          <w:p w14:paraId="10477AEE" w14:textId="77777777" w:rsidR="008111E6" w:rsidRDefault="008111E6" w:rsidP="00E206AB">
            <w:r>
              <w:t>23/04/2022</w:t>
            </w:r>
          </w:p>
        </w:tc>
        <w:tc>
          <w:tcPr>
            <w:tcW w:w="2543" w:type="dxa"/>
          </w:tcPr>
          <w:p w14:paraId="2143BBC7" w14:textId="77777777" w:rsidR="008111E6" w:rsidRDefault="008111E6" w:rsidP="00E206AB"/>
        </w:tc>
      </w:tr>
      <w:tr w:rsidR="008111E6" w14:paraId="47166D28" w14:textId="77777777" w:rsidTr="00DC5B1F">
        <w:trPr>
          <w:trHeight w:val="269"/>
        </w:trPr>
        <w:tc>
          <w:tcPr>
            <w:tcW w:w="899" w:type="dxa"/>
          </w:tcPr>
          <w:p w14:paraId="70633B09" w14:textId="77777777" w:rsidR="008111E6" w:rsidRDefault="008111E6" w:rsidP="00E206AB">
            <w:pPr>
              <w:rPr>
                <w:rFonts w:ascii="Bookman Old Style" w:hAnsi="Bookman Old Style"/>
              </w:rPr>
            </w:pPr>
            <w:r>
              <w:rPr>
                <w:rFonts w:ascii="Bookman Old Style" w:hAnsi="Bookman Old Style"/>
              </w:rPr>
              <w:t>FR_9</w:t>
            </w:r>
          </w:p>
        </w:tc>
        <w:tc>
          <w:tcPr>
            <w:tcW w:w="2787" w:type="dxa"/>
          </w:tcPr>
          <w:p w14:paraId="29DCAB54" w14:textId="77777777" w:rsidR="008111E6" w:rsidRPr="006705B9" w:rsidRDefault="008111E6" w:rsidP="00E206AB">
            <w:pPr>
              <w:spacing w:line="276" w:lineRule="auto"/>
              <w:ind w:right="-142"/>
              <w:rPr>
                <w:rFonts w:ascii="Times New Roman" w:hAnsi="Times New Roman" w:cs="Times New Roman"/>
                <w:sz w:val="24"/>
                <w:szCs w:val="24"/>
              </w:rPr>
            </w:pPr>
            <w:r w:rsidRPr="006705B9">
              <w:rPr>
                <w:rFonts w:ascii="Times New Roman" w:hAnsi="Times New Roman" w:cs="Times New Roman"/>
                <w:sz w:val="24"/>
                <w:szCs w:val="24"/>
              </w:rPr>
              <w:t>The administrator has the right to delete the employee account.</w:t>
            </w:r>
          </w:p>
        </w:tc>
        <w:tc>
          <w:tcPr>
            <w:tcW w:w="2126" w:type="dxa"/>
          </w:tcPr>
          <w:p w14:paraId="11A56E17" w14:textId="77777777" w:rsidR="008111E6" w:rsidRPr="006705B9" w:rsidRDefault="008111E6" w:rsidP="00E206AB">
            <w:pPr>
              <w:rPr>
                <w:rFonts w:ascii="Times New Roman" w:hAnsi="Times New Roman" w:cs="Times New Roman"/>
              </w:rPr>
            </w:pPr>
            <w:r w:rsidRPr="006705B9">
              <w:rPr>
                <w:rFonts w:ascii="Times New Roman" w:hAnsi="Times New Roman" w:cs="Times New Roman"/>
              </w:rPr>
              <w:t>Admin can delete manually an employee.</w:t>
            </w:r>
          </w:p>
        </w:tc>
        <w:tc>
          <w:tcPr>
            <w:tcW w:w="1141" w:type="dxa"/>
          </w:tcPr>
          <w:p w14:paraId="127D2127" w14:textId="77777777" w:rsidR="008111E6" w:rsidRDefault="008111E6" w:rsidP="00E206AB">
            <w:r>
              <w:t>High</w:t>
            </w:r>
          </w:p>
        </w:tc>
        <w:tc>
          <w:tcPr>
            <w:tcW w:w="1388" w:type="dxa"/>
          </w:tcPr>
          <w:p w14:paraId="656DA2DE" w14:textId="77777777" w:rsidR="008111E6" w:rsidRDefault="008111E6" w:rsidP="00E206AB">
            <w:r>
              <w:t>23/04/2022</w:t>
            </w:r>
          </w:p>
        </w:tc>
        <w:tc>
          <w:tcPr>
            <w:tcW w:w="2543" w:type="dxa"/>
          </w:tcPr>
          <w:p w14:paraId="3A0E065A" w14:textId="77777777" w:rsidR="008111E6" w:rsidRDefault="008111E6" w:rsidP="00E206AB"/>
        </w:tc>
      </w:tr>
      <w:tr w:rsidR="008111E6" w14:paraId="4A5AFD87" w14:textId="77777777" w:rsidTr="00DC5B1F">
        <w:trPr>
          <w:trHeight w:val="269"/>
        </w:trPr>
        <w:tc>
          <w:tcPr>
            <w:tcW w:w="899" w:type="dxa"/>
          </w:tcPr>
          <w:p w14:paraId="426675CB" w14:textId="77777777" w:rsidR="008111E6" w:rsidRDefault="008111E6" w:rsidP="00E206AB">
            <w:pPr>
              <w:rPr>
                <w:rFonts w:ascii="Bookman Old Style" w:hAnsi="Bookman Old Style"/>
              </w:rPr>
            </w:pPr>
            <w:r>
              <w:rPr>
                <w:rFonts w:ascii="Bookman Old Style" w:hAnsi="Bookman Old Style"/>
              </w:rPr>
              <w:t>FR_10</w:t>
            </w:r>
          </w:p>
        </w:tc>
        <w:tc>
          <w:tcPr>
            <w:tcW w:w="2787" w:type="dxa"/>
          </w:tcPr>
          <w:p w14:paraId="6FC1B38D" w14:textId="77777777" w:rsidR="008111E6" w:rsidRPr="00CA7460" w:rsidRDefault="008111E6" w:rsidP="00E206AB">
            <w:pPr>
              <w:spacing w:line="276" w:lineRule="auto"/>
              <w:ind w:right="-142"/>
              <w:rPr>
                <w:rFonts w:ascii="Times New Roman" w:hAnsi="Times New Roman" w:cs="Times New Roman"/>
                <w:sz w:val="24"/>
                <w:szCs w:val="24"/>
                <w:highlight w:val="yellow"/>
              </w:rPr>
            </w:pPr>
            <w:r w:rsidRPr="00CC7874">
              <w:rPr>
                <w:rFonts w:ascii="Times New Roman" w:hAnsi="Times New Roman" w:cs="Times New Roman"/>
                <w:sz w:val="24"/>
                <w:szCs w:val="24"/>
              </w:rPr>
              <w:t>The administrator has the right to delete the customer account.</w:t>
            </w:r>
          </w:p>
        </w:tc>
        <w:tc>
          <w:tcPr>
            <w:tcW w:w="2126" w:type="dxa"/>
          </w:tcPr>
          <w:p w14:paraId="75121B03" w14:textId="77777777" w:rsidR="008111E6" w:rsidRPr="006705B9" w:rsidRDefault="008111E6" w:rsidP="00E206AB">
            <w:pPr>
              <w:rPr>
                <w:rFonts w:ascii="Times New Roman" w:hAnsi="Times New Roman" w:cs="Times New Roman"/>
              </w:rPr>
            </w:pPr>
            <w:r w:rsidRPr="006705B9">
              <w:rPr>
                <w:rFonts w:ascii="Times New Roman" w:hAnsi="Times New Roman" w:cs="Times New Roman"/>
              </w:rPr>
              <w:t>Admin can delete manually a customer account.</w:t>
            </w:r>
          </w:p>
        </w:tc>
        <w:tc>
          <w:tcPr>
            <w:tcW w:w="1141" w:type="dxa"/>
          </w:tcPr>
          <w:p w14:paraId="52A3266B" w14:textId="77777777" w:rsidR="008111E6" w:rsidRDefault="008111E6" w:rsidP="00E206AB">
            <w:r>
              <w:t>High</w:t>
            </w:r>
          </w:p>
        </w:tc>
        <w:tc>
          <w:tcPr>
            <w:tcW w:w="1388" w:type="dxa"/>
          </w:tcPr>
          <w:p w14:paraId="5805B91A" w14:textId="77777777" w:rsidR="008111E6" w:rsidRDefault="008111E6" w:rsidP="00E206AB">
            <w:r>
              <w:t>23/04/2022</w:t>
            </w:r>
          </w:p>
        </w:tc>
        <w:tc>
          <w:tcPr>
            <w:tcW w:w="2543" w:type="dxa"/>
          </w:tcPr>
          <w:p w14:paraId="6E9AF94D" w14:textId="77777777" w:rsidR="008111E6" w:rsidRDefault="008111E6" w:rsidP="00E206AB"/>
        </w:tc>
      </w:tr>
      <w:tr w:rsidR="008111E6" w14:paraId="37EEB6BA" w14:textId="77777777" w:rsidTr="00DC5B1F">
        <w:trPr>
          <w:trHeight w:val="269"/>
        </w:trPr>
        <w:tc>
          <w:tcPr>
            <w:tcW w:w="899" w:type="dxa"/>
          </w:tcPr>
          <w:p w14:paraId="1FBCF5F1" w14:textId="77777777" w:rsidR="008111E6" w:rsidRDefault="008111E6" w:rsidP="00E206AB">
            <w:pPr>
              <w:rPr>
                <w:rFonts w:ascii="Bookman Old Style" w:hAnsi="Bookman Old Style"/>
              </w:rPr>
            </w:pPr>
            <w:r>
              <w:rPr>
                <w:rFonts w:ascii="Bookman Old Style" w:hAnsi="Bookman Old Style"/>
              </w:rPr>
              <w:t>FR_11</w:t>
            </w:r>
          </w:p>
        </w:tc>
        <w:tc>
          <w:tcPr>
            <w:tcW w:w="2787" w:type="dxa"/>
          </w:tcPr>
          <w:p w14:paraId="2F33E67C" w14:textId="77777777" w:rsidR="008111E6" w:rsidRPr="006705B9" w:rsidRDefault="008111E6" w:rsidP="00E206AB">
            <w:pPr>
              <w:spacing w:line="276" w:lineRule="auto"/>
              <w:ind w:right="-142"/>
              <w:rPr>
                <w:rFonts w:ascii="Times New Roman" w:hAnsi="Times New Roman" w:cs="Times New Roman"/>
                <w:sz w:val="24"/>
                <w:szCs w:val="24"/>
              </w:rPr>
            </w:pPr>
            <w:r w:rsidRPr="006705B9">
              <w:rPr>
                <w:rFonts w:ascii="Times New Roman" w:hAnsi="Times New Roman" w:cs="Times New Roman"/>
                <w:sz w:val="24"/>
                <w:szCs w:val="24"/>
              </w:rPr>
              <w:t>The administrator can view private reviews regarding products.</w:t>
            </w:r>
          </w:p>
        </w:tc>
        <w:tc>
          <w:tcPr>
            <w:tcW w:w="2126" w:type="dxa"/>
          </w:tcPr>
          <w:p w14:paraId="751DE4E8" w14:textId="77777777" w:rsidR="008111E6" w:rsidRPr="006705B9" w:rsidRDefault="008111E6" w:rsidP="00E206AB">
            <w:pPr>
              <w:rPr>
                <w:rFonts w:ascii="Times New Roman" w:hAnsi="Times New Roman" w:cs="Times New Roman"/>
              </w:rPr>
            </w:pPr>
            <w:r w:rsidRPr="006705B9">
              <w:rPr>
                <w:rFonts w:ascii="Times New Roman" w:hAnsi="Times New Roman" w:cs="Times New Roman"/>
              </w:rPr>
              <w:t>Admin can see private reviews that the customer has written.</w:t>
            </w:r>
          </w:p>
        </w:tc>
        <w:tc>
          <w:tcPr>
            <w:tcW w:w="1141" w:type="dxa"/>
          </w:tcPr>
          <w:p w14:paraId="16E38B86" w14:textId="77777777" w:rsidR="008111E6" w:rsidRDefault="008111E6" w:rsidP="00E206AB">
            <w:r>
              <w:t>High</w:t>
            </w:r>
          </w:p>
        </w:tc>
        <w:tc>
          <w:tcPr>
            <w:tcW w:w="1388" w:type="dxa"/>
          </w:tcPr>
          <w:p w14:paraId="326C553E" w14:textId="77777777" w:rsidR="008111E6" w:rsidRDefault="008111E6" w:rsidP="00E206AB">
            <w:r>
              <w:t>23/04/2022</w:t>
            </w:r>
          </w:p>
        </w:tc>
        <w:tc>
          <w:tcPr>
            <w:tcW w:w="2543" w:type="dxa"/>
          </w:tcPr>
          <w:p w14:paraId="010F02E5" w14:textId="77777777" w:rsidR="008111E6" w:rsidRDefault="008111E6" w:rsidP="00E206AB"/>
        </w:tc>
      </w:tr>
      <w:tr w:rsidR="008111E6" w14:paraId="09C9498D" w14:textId="77777777" w:rsidTr="00DC5B1F">
        <w:trPr>
          <w:trHeight w:val="269"/>
        </w:trPr>
        <w:tc>
          <w:tcPr>
            <w:tcW w:w="899" w:type="dxa"/>
          </w:tcPr>
          <w:p w14:paraId="5BE4C580" w14:textId="77777777" w:rsidR="008111E6" w:rsidRDefault="008111E6" w:rsidP="00E206AB">
            <w:pPr>
              <w:rPr>
                <w:rFonts w:ascii="Bookman Old Style" w:hAnsi="Bookman Old Style"/>
              </w:rPr>
            </w:pPr>
            <w:r>
              <w:rPr>
                <w:rFonts w:ascii="Bookman Old Style" w:hAnsi="Bookman Old Style"/>
              </w:rPr>
              <w:t>FR_12</w:t>
            </w:r>
          </w:p>
        </w:tc>
        <w:tc>
          <w:tcPr>
            <w:tcW w:w="2787" w:type="dxa"/>
          </w:tcPr>
          <w:p w14:paraId="7279B330" w14:textId="77777777" w:rsidR="008111E6" w:rsidRPr="006705B9" w:rsidRDefault="008111E6" w:rsidP="00E206AB">
            <w:pPr>
              <w:spacing w:line="276" w:lineRule="auto"/>
              <w:ind w:right="-142"/>
              <w:rPr>
                <w:rFonts w:ascii="Times New Roman" w:hAnsi="Times New Roman" w:cs="Times New Roman"/>
                <w:sz w:val="24"/>
                <w:szCs w:val="24"/>
              </w:rPr>
            </w:pPr>
            <w:r w:rsidRPr="006705B9">
              <w:rPr>
                <w:rFonts w:ascii="Times New Roman" w:hAnsi="Times New Roman" w:cs="Times New Roman"/>
                <w:sz w:val="24"/>
                <w:szCs w:val="24"/>
              </w:rPr>
              <w:t>The administrator can view the stock of products.</w:t>
            </w:r>
          </w:p>
        </w:tc>
        <w:tc>
          <w:tcPr>
            <w:tcW w:w="2126" w:type="dxa"/>
          </w:tcPr>
          <w:p w14:paraId="41DC23A9" w14:textId="77777777" w:rsidR="008111E6" w:rsidRPr="006705B9" w:rsidRDefault="008111E6" w:rsidP="00E206AB">
            <w:pPr>
              <w:rPr>
                <w:rFonts w:ascii="Times New Roman" w:hAnsi="Times New Roman" w:cs="Times New Roman"/>
              </w:rPr>
            </w:pPr>
            <w:r w:rsidRPr="006705B9">
              <w:rPr>
                <w:rFonts w:ascii="Times New Roman" w:hAnsi="Times New Roman" w:cs="Times New Roman"/>
              </w:rPr>
              <w:t>This will help the admin to get the needed products for their business.</w:t>
            </w:r>
          </w:p>
        </w:tc>
        <w:tc>
          <w:tcPr>
            <w:tcW w:w="1141" w:type="dxa"/>
          </w:tcPr>
          <w:p w14:paraId="3550E18A" w14:textId="77777777" w:rsidR="008111E6" w:rsidRDefault="008111E6" w:rsidP="00E206AB">
            <w:r>
              <w:t>High</w:t>
            </w:r>
          </w:p>
        </w:tc>
        <w:tc>
          <w:tcPr>
            <w:tcW w:w="1388" w:type="dxa"/>
          </w:tcPr>
          <w:p w14:paraId="7AE9281F" w14:textId="77777777" w:rsidR="008111E6" w:rsidRDefault="008111E6" w:rsidP="00E206AB">
            <w:r>
              <w:t>23/04/2022</w:t>
            </w:r>
          </w:p>
        </w:tc>
        <w:tc>
          <w:tcPr>
            <w:tcW w:w="2543" w:type="dxa"/>
          </w:tcPr>
          <w:p w14:paraId="5DB527EB" w14:textId="77777777" w:rsidR="008111E6" w:rsidRDefault="008111E6" w:rsidP="00E206AB"/>
        </w:tc>
      </w:tr>
      <w:tr w:rsidR="008111E6" w14:paraId="32ED0426" w14:textId="77777777" w:rsidTr="00DC5B1F">
        <w:trPr>
          <w:trHeight w:val="269"/>
        </w:trPr>
        <w:tc>
          <w:tcPr>
            <w:tcW w:w="899" w:type="dxa"/>
          </w:tcPr>
          <w:p w14:paraId="0A175E46" w14:textId="77777777" w:rsidR="008111E6" w:rsidRDefault="008111E6" w:rsidP="00E206AB">
            <w:pPr>
              <w:rPr>
                <w:rFonts w:ascii="Bookman Old Style" w:hAnsi="Bookman Old Style"/>
              </w:rPr>
            </w:pPr>
            <w:r>
              <w:rPr>
                <w:rFonts w:ascii="Bookman Old Style" w:hAnsi="Bookman Old Style"/>
              </w:rPr>
              <w:t>FR_13</w:t>
            </w:r>
          </w:p>
        </w:tc>
        <w:tc>
          <w:tcPr>
            <w:tcW w:w="2787" w:type="dxa"/>
          </w:tcPr>
          <w:p w14:paraId="3D8851D0" w14:textId="77777777" w:rsidR="008111E6" w:rsidRPr="006705B9" w:rsidRDefault="008111E6" w:rsidP="00E206AB">
            <w:pPr>
              <w:spacing w:line="276" w:lineRule="auto"/>
              <w:ind w:right="-142"/>
              <w:rPr>
                <w:rFonts w:ascii="Times New Roman" w:hAnsi="Times New Roman" w:cs="Times New Roman"/>
                <w:sz w:val="24"/>
                <w:szCs w:val="24"/>
              </w:rPr>
            </w:pPr>
            <w:r w:rsidRPr="006705B9">
              <w:rPr>
                <w:rFonts w:ascii="Times New Roman" w:hAnsi="Times New Roman" w:cs="Times New Roman"/>
                <w:sz w:val="24"/>
                <w:szCs w:val="24"/>
              </w:rPr>
              <w:t>The administrator can generate statistics on a certain product.</w:t>
            </w:r>
          </w:p>
        </w:tc>
        <w:tc>
          <w:tcPr>
            <w:tcW w:w="2126" w:type="dxa"/>
          </w:tcPr>
          <w:p w14:paraId="31B75CC0" w14:textId="77777777" w:rsidR="008111E6" w:rsidRPr="006705B9" w:rsidRDefault="008111E6" w:rsidP="00E206AB">
            <w:pPr>
              <w:rPr>
                <w:rFonts w:ascii="Times New Roman" w:hAnsi="Times New Roman" w:cs="Times New Roman"/>
              </w:rPr>
            </w:pPr>
            <w:r w:rsidRPr="006705B9">
              <w:rPr>
                <w:rFonts w:ascii="Times New Roman" w:hAnsi="Times New Roman" w:cs="Times New Roman"/>
              </w:rPr>
              <w:t xml:space="preserve">This will help the admin to make better decisions in the future regarding the </w:t>
            </w:r>
            <w:r w:rsidRPr="006705B9">
              <w:rPr>
                <w:rFonts w:ascii="Times New Roman" w:hAnsi="Times New Roman" w:cs="Times New Roman"/>
              </w:rPr>
              <w:lastRenderedPageBreak/>
              <w:t>product.</w:t>
            </w:r>
          </w:p>
        </w:tc>
        <w:tc>
          <w:tcPr>
            <w:tcW w:w="1141" w:type="dxa"/>
          </w:tcPr>
          <w:p w14:paraId="626DF077" w14:textId="77777777" w:rsidR="008111E6" w:rsidRDefault="008111E6" w:rsidP="00E206AB">
            <w:r>
              <w:lastRenderedPageBreak/>
              <w:t>High</w:t>
            </w:r>
          </w:p>
        </w:tc>
        <w:tc>
          <w:tcPr>
            <w:tcW w:w="1388" w:type="dxa"/>
          </w:tcPr>
          <w:p w14:paraId="2EAEE058" w14:textId="77777777" w:rsidR="008111E6" w:rsidRDefault="008111E6" w:rsidP="00E206AB">
            <w:r>
              <w:t>23/04/2022</w:t>
            </w:r>
          </w:p>
        </w:tc>
        <w:tc>
          <w:tcPr>
            <w:tcW w:w="2543" w:type="dxa"/>
          </w:tcPr>
          <w:p w14:paraId="05E16504" w14:textId="77777777" w:rsidR="008111E6" w:rsidRDefault="008111E6" w:rsidP="00E206AB"/>
        </w:tc>
      </w:tr>
      <w:tr w:rsidR="008111E6" w14:paraId="16DDAD03" w14:textId="77777777" w:rsidTr="00DC5B1F">
        <w:trPr>
          <w:trHeight w:val="1092"/>
        </w:trPr>
        <w:tc>
          <w:tcPr>
            <w:tcW w:w="899" w:type="dxa"/>
          </w:tcPr>
          <w:p w14:paraId="49C4FA66" w14:textId="77777777" w:rsidR="008111E6" w:rsidRDefault="008111E6" w:rsidP="00E206AB">
            <w:pPr>
              <w:rPr>
                <w:rFonts w:ascii="Bookman Old Style" w:hAnsi="Bookman Old Style"/>
              </w:rPr>
            </w:pPr>
            <w:r>
              <w:rPr>
                <w:rFonts w:ascii="Bookman Old Style" w:hAnsi="Bookman Old Style"/>
              </w:rPr>
              <w:t>FR_14</w:t>
            </w:r>
          </w:p>
        </w:tc>
        <w:tc>
          <w:tcPr>
            <w:tcW w:w="2787" w:type="dxa"/>
          </w:tcPr>
          <w:p w14:paraId="24C6F7AB" w14:textId="77777777" w:rsidR="008111E6" w:rsidRPr="006705B9" w:rsidRDefault="008111E6" w:rsidP="00E206AB">
            <w:pPr>
              <w:spacing w:line="276" w:lineRule="auto"/>
              <w:ind w:right="-142"/>
              <w:rPr>
                <w:rFonts w:ascii="Times New Roman" w:hAnsi="Times New Roman" w:cs="Times New Roman"/>
                <w:sz w:val="24"/>
                <w:szCs w:val="24"/>
              </w:rPr>
            </w:pPr>
            <w:r w:rsidRPr="006705B9">
              <w:rPr>
                <w:rFonts w:ascii="Times New Roman" w:hAnsi="Times New Roman" w:cs="Times New Roman"/>
                <w:sz w:val="24"/>
                <w:szCs w:val="24"/>
              </w:rPr>
              <w:t>The administrator can generate statistics on the most wanted products.</w:t>
            </w:r>
          </w:p>
        </w:tc>
        <w:tc>
          <w:tcPr>
            <w:tcW w:w="2126" w:type="dxa"/>
          </w:tcPr>
          <w:p w14:paraId="00182215" w14:textId="77777777" w:rsidR="008111E6" w:rsidRPr="006705B9" w:rsidRDefault="008111E6" w:rsidP="00E206AB">
            <w:pPr>
              <w:rPr>
                <w:rFonts w:ascii="Times New Roman" w:hAnsi="Times New Roman" w:cs="Times New Roman"/>
              </w:rPr>
            </w:pPr>
            <w:r w:rsidRPr="006705B9">
              <w:rPr>
                <w:rFonts w:ascii="Times New Roman" w:hAnsi="Times New Roman" w:cs="Times New Roman"/>
              </w:rPr>
              <w:t>This will help the admin to make decisions regarding that product.</w:t>
            </w:r>
          </w:p>
        </w:tc>
        <w:tc>
          <w:tcPr>
            <w:tcW w:w="1141" w:type="dxa"/>
          </w:tcPr>
          <w:p w14:paraId="38E033A1" w14:textId="77777777" w:rsidR="008111E6" w:rsidRDefault="008111E6" w:rsidP="00E206AB">
            <w:r>
              <w:t>High</w:t>
            </w:r>
          </w:p>
        </w:tc>
        <w:tc>
          <w:tcPr>
            <w:tcW w:w="1388" w:type="dxa"/>
          </w:tcPr>
          <w:p w14:paraId="0C298394" w14:textId="77777777" w:rsidR="008111E6" w:rsidRDefault="008111E6" w:rsidP="00E206AB">
            <w:r>
              <w:t>23/04/2022</w:t>
            </w:r>
          </w:p>
        </w:tc>
        <w:tc>
          <w:tcPr>
            <w:tcW w:w="2543" w:type="dxa"/>
          </w:tcPr>
          <w:p w14:paraId="2FA98EF2" w14:textId="77777777" w:rsidR="008111E6" w:rsidRDefault="008111E6" w:rsidP="00E206AB"/>
        </w:tc>
      </w:tr>
      <w:tr w:rsidR="008111E6" w14:paraId="0A95B02A" w14:textId="77777777" w:rsidTr="00DC5B1F">
        <w:trPr>
          <w:trHeight w:val="269"/>
        </w:trPr>
        <w:tc>
          <w:tcPr>
            <w:tcW w:w="899" w:type="dxa"/>
          </w:tcPr>
          <w:p w14:paraId="5143106C" w14:textId="77777777" w:rsidR="008111E6" w:rsidRDefault="008111E6" w:rsidP="00E206AB">
            <w:pPr>
              <w:rPr>
                <w:rFonts w:ascii="Bookman Old Style" w:hAnsi="Bookman Old Style"/>
              </w:rPr>
            </w:pPr>
            <w:r>
              <w:rPr>
                <w:rFonts w:ascii="Bookman Old Style" w:hAnsi="Bookman Old Style"/>
              </w:rPr>
              <w:t>FR_15</w:t>
            </w:r>
          </w:p>
        </w:tc>
        <w:tc>
          <w:tcPr>
            <w:tcW w:w="2787" w:type="dxa"/>
          </w:tcPr>
          <w:p w14:paraId="14D9F241" w14:textId="77777777" w:rsidR="008111E6" w:rsidRPr="006705B9" w:rsidRDefault="008111E6" w:rsidP="00E206AB">
            <w:pPr>
              <w:spacing w:line="276" w:lineRule="auto"/>
              <w:ind w:right="-142"/>
              <w:rPr>
                <w:rFonts w:ascii="Times New Roman" w:hAnsi="Times New Roman" w:cs="Times New Roman"/>
                <w:sz w:val="24"/>
                <w:szCs w:val="24"/>
              </w:rPr>
            </w:pPr>
            <w:r w:rsidRPr="006705B9">
              <w:rPr>
                <w:rFonts w:ascii="Times New Roman" w:hAnsi="Times New Roman" w:cs="Times New Roman"/>
                <w:sz w:val="24"/>
                <w:szCs w:val="24"/>
              </w:rPr>
              <w:t>The administrator can generate statistics on the number of client registrations on a weekly/monthly/yearly basis.</w:t>
            </w:r>
          </w:p>
        </w:tc>
        <w:tc>
          <w:tcPr>
            <w:tcW w:w="2126" w:type="dxa"/>
          </w:tcPr>
          <w:p w14:paraId="082F5420" w14:textId="77777777" w:rsidR="008111E6" w:rsidRPr="006705B9" w:rsidRDefault="008111E6" w:rsidP="00E206AB">
            <w:pPr>
              <w:rPr>
                <w:rFonts w:ascii="Times New Roman" w:hAnsi="Times New Roman" w:cs="Times New Roman"/>
              </w:rPr>
            </w:pPr>
            <w:r w:rsidRPr="006705B9">
              <w:rPr>
                <w:rFonts w:ascii="Times New Roman" w:hAnsi="Times New Roman" w:cs="Times New Roman"/>
              </w:rPr>
              <w:t>This will help the admin to see the progress of the business.</w:t>
            </w:r>
          </w:p>
        </w:tc>
        <w:tc>
          <w:tcPr>
            <w:tcW w:w="1141" w:type="dxa"/>
          </w:tcPr>
          <w:p w14:paraId="1ABAFF0F" w14:textId="77777777" w:rsidR="008111E6" w:rsidRDefault="008111E6" w:rsidP="00E206AB">
            <w:r>
              <w:t>Medium</w:t>
            </w:r>
          </w:p>
        </w:tc>
        <w:tc>
          <w:tcPr>
            <w:tcW w:w="1388" w:type="dxa"/>
          </w:tcPr>
          <w:p w14:paraId="12D7951B" w14:textId="77777777" w:rsidR="008111E6" w:rsidRDefault="008111E6" w:rsidP="00E206AB">
            <w:r>
              <w:t>23/04/2022</w:t>
            </w:r>
          </w:p>
        </w:tc>
        <w:tc>
          <w:tcPr>
            <w:tcW w:w="2543" w:type="dxa"/>
          </w:tcPr>
          <w:p w14:paraId="737FD830" w14:textId="77777777" w:rsidR="008111E6" w:rsidRDefault="008111E6" w:rsidP="00E206AB"/>
        </w:tc>
      </w:tr>
      <w:tr w:rsidR="008111E6" w14:paraId="760DF87A" w14:textId="77777777" w:rsidTr="00DC5B1F">
        <w:trPr>
          <w:trHeight w:val="269"/>
        </w:trPr>
        <w:tc>
          <w:tcPr>
            <w:tcW w:w="899" w:type="dxa"/>
          </w:tcPr>
          <w:p w14:paraId="2B93DF26" w14:textId="77777777" w:rsidR="008111E6" w:rsidRDefault="008111E6" w:rsidP="00E206AB">
            <w:pPr>
              <w:rPr>
                <w:rFonts w:ascii="Bookman Old Style" w:hAnsi="Bookman Old Style"/>
              </w:rPr>
            </w:pPr>
            <w:r>
              <w:rPr>
                <w:rFonts w:ascii="Bookman Old Style" w:hAnsi="Bookman Old Style"/>
              </w:rPr>
              <w:t>FR_16</w:t>
            </w:r>
          </w:p>
        </w:tc>
        <w:tc>
          <w:tcPr>
            <w:tcW w:w="2787" w:type="dxa"/>
          </w:tcPr>
          <w:p w14:paraId="62E48EDE" w14:textId="77777777" w:rsidR="008111E6" w:rsidRPr="006705B9" w:rsidRDefault="008111E6" w:rsidP="00E206AB">
            <w:pPr>
              <w:spacing w:line="276" w:lineRule="auto"/>
              <w:ind w:right="-142"/>
              <w:rPr>
                <w:rFonts w:ascii="Times New Roman" w:hAnsi="Times New Roman" w:cs="Times New Roman"/>
                <w:sz w:val="24"/>
                <w:szCs w:val="24"/>
              </w:rPr>
            </w:pPr>
            <w:r w:rsidRPr="006705B9">
              <w:rPr>
                <w:rFonts w:ascii="Times New Roman" w:hAnsi="Times New Roman" w:cs="Times New Roman"/>
                <w:sz w:val="24"/>
                <w:szCs w:val="24"/>
              </w:rPr>
              <w:t>The administrator can generate statistics on the most common allergies the customers have.</w:t>
            </w:r>
          </w:p>
        </w:tc>
        <w:tc>
          <w:tcPr>
            <w:tcW w:w="2126" w:type="dxa"/>
          </w:tcPr>
          <w:p w14:paraId="7549C139" w14:textId="77777777" w:rsidR="008111E6" w:rsidRPr="006705B9" w:rsidRDefault="008111E6" w:rsidP="00E206AB">
            <w:pPr>
              <w:rPr>
                <w:rFonts w:ascii="Times New Roman" w:hAnsi="Times New Roman" w:cs="Times New Roman"/>
              </w:rPr>
            </w:pPr>
            <w:r w:rsidRPr="006705B9">
              <w:rPr>
                <w:rFonts w:ascii="Times New Roman" w:hAnsi="Times New Roman" w:cs="Times New Roman"/>
              </w:rPr>
              <w:t>This will be helpful so the admin can choose different products in the future.</w:t>
            </w:r>
          </w:p>
        </w:tc>
        <w:tc>
          <w:tcPr>
            <w:tcW w:w="1141" w:type="dxa"/>
          </w:tcPr>
          <w:p w14:paraId="29869B19" w14:textId="77777777" w:rsidR="008111E6" w:rsidRDefault="008111E6" w:rsidP="00E206AB">
            <w:r>
              <w:t>High</w:t>
            </w:r>
          </w:p>
        </w:tc>
        <w:tc>
          <w:tcPr>
            <w:tcW w:w="1388" w:type="dxa"/>
          </w:tcPr>
          <w:p w14:paraId="2BF8DD6F" w14:textId="77777777" w:rsidR="008111E6" w:rsidRDefault="008111E6" w:rsidP="00E206AB">
            <w:r>
              <w:t>23/04/2022</w:t>
            </w:r>
          </w:p>
        </w:tc>
        <w:tc>
          <w:tcPr>
            <w:tcW w:w="2543" w:type="dxa"/>
          </w:tcPr>
          <w:p w14:paraId="0553AC84" w14:textId="77777777" w:rsidR="008111E6" w:rsidRDefault="008111E6" w:rsidP="00E206AB"/>
        </w:tc>
      </w:tr>
      <w:tr w:rsidR="008111E6" w14:paraId="484BE06D" w14:textId="77777777" w:rsidTr="00DC5B1F">
        <w:trPr>
          <w:trHeight w:val="269"/>
        </w:trPr>
        <w:tc>
          <w:tcPr>
            <w:tcW w:w="899" w:type="dxa"/>
          </w:tcPr>
          <w:p w14:paraId="110246D3" w14:textId="77777777" w:rsidR="008111E6" w:rsidRDefault="008111E6" w:rsidP="00E206AB">
            <w:pPr>
              <w:rPr>
                <w:rFonts w:ascii="Bookman Old Style" w:hAnsi="Bookman Old Style"/>
              </w:rPr>
            </w:pPr>
            <w:r>
              <w:rPr>
                <w:rFonts w:ascii="Bookman Old Style" w:hAnsi="Bookman Old Style"/>
              </w:rPr>
              <w:t>FR_17</w:t>
            </w:r>
          </w:p>
        </w:tc>
        <w:tc>
          <w:tcPr>
            <w:tcW w:w="2787" w:type="dxa"/>
          </w:tcPr>
          <w:p w14:paraId="1F63D2B6" w14:textId="77777777" w:rsidR="008111E6" w:rsidRPr="006705B9" w:rsidRDefault="008111E6" w:rsidP="00E206AB">
            <w:pPr>
              <w:spacing w:line="276" w:lineRule="auto"/>
              <w:ind w:right="-142"/>
              <w:rPr>
                <w:rFonts w:ascii="Times New Roman" w:hAnsi="Times New Roman" w:cs="Times New Roman"/>
                <w:sz w:val="24"/>
                <w:szCs w:val="24"/>
              </w:rPr>
            </w:pPr>
            <w:r w:rsidRPr="006705B9">
              <w:rPr>
                <w:rFonts w:ascii="Times New Roman" w:hAnsi="Times New Roman" w:cs="Times New Roman"/>
                <w:sz w:val="24"/>
                <w:szCs w:val="24"/>
              </w:rPr>
              <w:t>The administrator reports will have the option to export the data via an Excel file into the personal computer/</w:t>
            </w:r>
          </w:p>
        </w:tc>
        <w:tc>
          <w:tcPr>
            <w:tcW w:w="2126" w:type="dxa"/>
          </w:tcPr>
          <w:p w14:paraId="53976396" w14:textId="77777777" w:rsidR="008111E6" w:rsidRPr="006705B9" w:rsidRDefault="008111E6" w:rsidP="00E206AB">
            <w:pPr>
              <w:rPr>
                <w:rFonts w:ascii="Times New Roman" w:hAnsi="Times New Roman" w:cs="Times New Roman"/>
              </w:rPr>
            </w:pPr>
            <w:r w:rsidRPr="006705B9">
              <w:rPr>
                <w:rFonts w:ascii="Times New Roman" w:hAnsi="Times New Roman" w:cs="Times New Roman"/>
              </w:rPr>
              <w:t>Will help the admin account to access the data of the system at any time, even when offline.</w:t>
            </w:r>
          </w:p>
        </w:tc>
        <w:tc>
          <w:tcPr>
            <w:tcW w:w="1141" w:type="dxa"/>
          </w:tcPr>
          <w:p w14:paraId="71D458AA" w14:textId="77777777" w:rsidR="008111E6" w:rsidRDefault="008111E6" w:rsidP="00E206AB">
            <w:r>
              <w:t>Low</w:t>
            </w:r>
          </w:p>
        </w:tc>
        <w:tc>
          <w:tcPr>
            <w:tcW w:w="1388" w:type="dxa"/>
          </w:tcPr>
          <w:p w14:paraId="7A5A7687" w14:textId="77777777" w:rsidR="008111E6" w:rsidRDefault="008111E6" w:rsidP="00E206AB">
            <w:r>
              <w:t>23/04/2022</w:t>
            </w:r>
          </w:p>
        </w:tc>
        <w:tc>
          <w:tcPr>
            <w:tcW w:w="2543" w:type="dxa"/>
          </w:tcPr>
          <w:p w14:paraId="7B821426" w14:textId="77777777" w:rsidR="008111E6" w:rsidRDefault="008111E6" w:rsidP="00E206AB"/>
        </w:tc>
      </w:tr>
      <w:tr w:rsidR="008111E6" w14:paraId="15882FE0" w14:textId="77777777" w:rsidTr="00DC5B1F">
        <w:trPr>
          <w:trHeight w:val="257"/>
        </w:trPr>
        <w:tc>
          <w:tcPr>
            <w:tcW w:w="899" w:type="dxa"/>
          </w:tcPr>
          <w:p w14:paraId="21EDA1B9" w14:textId="77777777" w:rsidR="008111E6" w:rsidRPr="00066DEE" w:rsidRDefault="008111E6" w:rsidP="00E206AB">
            <w:pPr>
              <w:rPr>
                <w:rFonts w:ascii="Bookman Old Style" w:hAnsi="Bookman Old Style"/>
              </w:rPr>
            </w:pPr>
            <w:r w:rsidRPr="00066DEE">
              <w:rPr>
                <w:rFonts w:ascii="Bookman Old Style" w:hAnsi="Bookman Old Style"/>
              </w:rPr>
              <w:t>FR_</w:t>
            </w:r>
            <w:r>
              <w:rPr>
                <w:rFonts w:ascii="Bookman Old Style" w:hAnsi="Bookman Old Style"/>
              </w:rPr>
              <w:t>18</w:t>
            </w:r>
          </w:p>
        </w:tc>
        <w:tc>
          <w:tcPr>
            <w:tcW w:w="2787" w:type="dxa"/>
          </w:tcPr>
          <w:p w14:paraId="3461EDCE" w14:textId="77777777" w:rsidR="008111E6" w:rsidRPr="006705B9" w:rsidRDefault="008111E6" w:rsidP="00E206AB">
            <w:pPr>
              <w:spacing w:line="276" w:lineRule="auto"/>
              <w:ind w:right="-142"/>
              <w:rPr>
                <w:rFonts w:ascii="Times New Roman" w:hAnsi="Times New Roman" w:cs="Times New Roman"/>
                <w:sz w:val="24"/>
                <w:szCs w:val="24"/>
              </w:rPr>
            </w:pPr>
            <w:r w:rsidRPr="006705B9">
              <w:rPr>
                <w:rFonts w:ascii="Times New Roman" w:hAnsi="Times New Roman" w:cs="Times New Roman"/>
                <w:sz w:val="24"/>
                <w:szCs w:val="24"/>
              </w:rPr>
              <w:t>The administrator can change only his own password in the Settings tab.</w:t>
            </w:r>
          </w:p>
        </w:tc>
        <w:tc>
          <w:tcPr>
            <w:tcW w:w="2126" w:type="dxa"/>
          </w:tcPr>
          <w:p w14:paraId="2BECC922" w14:textId="77777777" w:rsidR="008111E6" w:rsidRPr="006705B9" w:rsidRDefault="008111E6" w:rsidP="00E206AB">
            <w:pPr>
              <w:rPr>
                <w:rFonts w:ascii="Times New Roman" w:hAnsi="Times New Roman" w:cs="Times New Roman"/>
              </w:rPr>
            </w:pPr>
            <w:r w:rsidRPr="006705B9">
              <w:rPr>
                <w:rFonts w:ascii="Times New Roman" w:hAnsi="Times New Roman" w:cs="Times New Roman"/>
              </w:rPr>
              <w:t>Admin will have the option to change their password.</w:t>
            </w:r>
          </w:p>
        </w:tc>
        <w:tc>
          <w:tcPr>
            <w:tcW w:w="1141" w:type="dxa"/>
          </w:tcPr>
          <w:p w14:paraId="35ECFA43" w14:textId="77777777" w:rsidR="008111E6" w:rsidRDefault="008111E6" w:rsidP="00E206AB">
            <w:r>
              <w:t>High</w:t>
            </w:r>
          </w:p>
        </w:tc>
        <w:tc>
          <w:tcPr>
            <w:tcW w:w="1388" w:type="dxa"/>
          </w:tcPr>
          <w:p w14:paraId="5F49BF2B" w14:textId="77777777" w:rsidR="008111E6" w:rsidRDefault="008111E6" w:rsidP="00E206AB">
            <w:r>
              <w:t>23/04/2022</w:t>
            </w:r>
          </w:p>
        </w:tc>
        <w:tc>
          <w:tcPr>
            <w:tcW w:w="2543" w:type="dxa"/>
          </w:tcPr>
          <w:p w14:paraId="2B37C4DE" w14:textId="77777777" w:rsidR="008111E6" w:rsidRDefault="008111E6" w:rsidP="00E206AB">
            <w:pPr>
              <w:ind w:right="106"/>
            </w:pPr>
          </w:p>
        </w:tc>
      </w:tr>
      <w:tr w:rsidR="008111E6" w14:paraId="7CC9722F" w14:textId="77777777" w:rsidTr="00DC5B1F">
        <w:trPr>
          <w:trHeight w:val="269"/>
        </w:trPr>
        <w:tc>
          <w:tcPr>
            <w:tcW w:w="899" w:type="dxa"/>
          </w:tcPr>
          <w:p w14:paraId="24A152D5" w14:textId="77777777" w:rsidR="008111E6" w:rsidRPr="00066DEE" w:rsidRDefault="008111E6" w:rsidP="00E206AB">
            <w:pPr>
              <w:rPr>
                <w:lang w:val="en-GB"/>
              </w:rPr>
            </w:pPr>
            <w:r>
              <w:rPr>
                <w:lang w:val="en-GB"/>
              </w:rPr>
              <w:t>FR_19</w:t>
            </w:r>
          </w:p>
        </w:tc>
        <w:tc>
          <w:tcPr>
            <w:tcW w:w="2787" w:type="dxa"/>
          </w:tcPr>
          <w:p w14:paraId="5BF38088" w14:textId="77777777" w:rsidR="008111E6" w:rsidRPr="006705B9" w:rsidRDefault="008111E6" w:rsidP="00E206AB">
            <w:pPr>
              <w:rPr>
                <w:rFonts w:ascii="Times New Roman" w:hAnsi="Times New Roman" w:cs="Times New Roman"/>
                <w:sz w:val="24"/>
                <w:szCs w:val="24"/>
              </w:rPr>
            </w:pPr>
            <w:r w:rsidRPr="006705B9">
              <w:rPr>
                <w:rFonts w:ascii="Times New Roman" w:hAnsi="Times New Roman" w:cs="Times New Roman"/>
                <w:sz w:val="24"/>
                <w:szCs w:val="24"/>
              </w:rPr>
              <w:t>The administrator can send and receive a personal message to every user of the system.</w:t>
            </w:r>
          </w:p>
        </w:tc>
        <w:tc>
          <w:tcPr>
            <w:tcW w:w="2126" w:type="dxa"/>
          </w:tcPr>
          <w:p w14:paraId="2796C25E" w14:textId="77777777" w:rsidR="008111E6" w:rsidRPr="006705B9" w:rsidRDefault="008111E6" w:rsidP="00E206AB">
            <w:pPr>
              <w:rPr>
                <w:rFonts w:ascii="Times New Roman" w:hAnsi="Times New Roman" w:cs="Times New Roman"/>
              </w:rPr>
            </w:pPr>
            <w:r w:rsidRPr="006705B9">
              <w:rPr>
                <w:rFonts w:ascii="Times New Roman" w:hAnsi="Times New Roman" w:cs="Times New Roman"/>
              </w:rPr>
              <w:t>This will help in the relationship between the client – and consultant.</w:t>
            </w:r>
          </w:p>
        </w:tc>
        <w:tc>
          <w:tcPr>
            <w:tcW w:w="1141" w:type="dxa"/>
          </w:tcPr>
          <w:p w14:paraId="5DAB4545" w14:textId="77777777" w:rsidR="008111E6" w:rsidRDefault="008111E6" w:rsidP="00E206AB">
            <w:r>
              <w:t>High</w:t>
            </w:r>
          </w:p>
        </w:tc>
        <w:tc>
          <w:tcPr>
            <w:tcW w:w="1388" w:type="dxa"/>
          </w:tcPr>
          <w:p w14:paraId="0E8D5FF4" w14:textId="77777777" w:rsidR="008111E6" w:rsidRDefault="008111E6" w:rsidP="00E206AB">
            <w:r>
              <w:t>23/04/2022</w:t>
            </w:r>
          </w:p>
        </w:tc>
        <w:tc>
          <w:tcPr>
            <w:tcW w:w="2543" w:type="dxa"/>
          </w:tcPr>
          <w:p w14:paraId="60A6DF17" w14:textId="77777777" w:rsidR="008111E6" w:rsidRDefault="008111E6" w:rsidP="00E206AB"/>
        </w:tc>
      </w:tr>
      <w:tr w:rsidR="008111E6" w14:paraId="06E2D082" w14:textId="77777777" w:rsidTr="00DC5B1F">
        <w:trPr>
          <w:trHeight w:val="269"/>
        </w:trPr>
        <w:tc>
          <w:tcPr>
            <w:tcW w:w="899" w:type="dxa"/>
          </w:tcPr>
          <w:p w14:paraId="572E6671" w14:textId="77777777" w:rsidR="008111E6" w:rsidRDefault="008111E6" w:rsidP="00E206AB">
            <w:r>
              <w:t>FR_20</w:t>
            </w:r>
          </w:p>
        </w:tc>
        <w:tc>
          <w:tcPr>
            <w:tcW w:w="2787" w:type="dxa"/>
          </w:tcPr>
          <w:p w14:paraId="2A1CD026" w14:textId="77777777" w:rsidR="008111E6" w:rsidRPr="006705B9" w:rsidRDefault="008111E6" w:rsidP="00E206AB">
            <w:pPr>
              <w:rPr>
                <w:rFonts w:ascii="Times New Roman" w:hAnsi="Times New Roman" w:cs="Times New Roman"/>
                <w:sz w:val="24"/>
                <w:szCs w:val="24"/>
              </w:rPr>
            </w:pPr>
            <w:r w:rsidRPr="006705B9">
              <w:rPr>
                <w:rFonts w:ascii="Times New Roman" w:hAnsi="Times New Roman" w:cs="Times New Roman"/>
                <w:sz w:val="24"/>
                <w:szCs w:val="24"/>
              </w:rPr>
              <w:t>The administrator can generate statistics on the daily/weekly/monthly profits.</w:t>
            </w:r>
          </w:p>
        </w:tc>
        <w:tc>
          <w:tcPr>
            <w:tcW w:w="2126" w:type="dxa"/>
          </w:tcPr>
          <w:p w14:paraId="2E6A0624" w14:textId="77777777" w:rsidR="008111E6" w:rsidRPr="006705B9" w:rsidRDefault="008111E6" w:rsidP="00E206AB">
            <w:pPr>
              <w:rPr>
                <w:rFonts w:ascii="Times New Roman" w:hAnsi="Times New Roman" w:cs="Times New Roman"/>
              </w:rPr>
            </w:pPr>
            <w:r w:rsidRPr="006705B9">
              <w:rPr>
                <w:rFonts w:ascii="Times New Roman" w:hAnsi="Times New Roman" w:cs="Times New Roman"/>
              </w:rPr>
              <w:t>This will help the admin to see their profits.</w:t>
            </w:r>
          </w:p>
        </w:tc>
        <w:tc>
          <w:tcPr>
            <w:tcW w:w="1141" w:type="dxa"/>
          </w:tcPr>
          <w:p w14:paraId="347A5FBB" w14:textId="77777777" w:rsidR="008111E6" w:rsidRDefault="008111E6" w:rsidP="00E206AB">
            <w:r>
              <w:t>High</w:t>
            </w:r>
          </w:p>
        </w:tc>
        <w:tc>
          <w:tcPr>
            <w:tcW w:w="1388" w:type="dxa"/>
          </w:tcPr>
          <w:p w14:paraId="55B75BCE" w14:textId="77777777" w:rsidR="008111E6" w:rsidRDefault="008111E6" w:rsidP="00E206AB">
            <w:r>
              <w:t>23/04/2022</w:t>
            </w:r>
          </w:p>
        </w:tc>
        <w:tc>
          <w:tcPr>
            <w:tcW w:w="2543" w:type="dxa"/>
          </w:tcPr>
          <w:p w14:paraId="7649C3A0" w14:textId="77777777" w:rsidR="008111E6" w:rsidRDefault="008111E6" w:rsidP="00E206AB"/>
        </w:tc>
      </w:tr>
      <w:tr w:rsidR="008111E6" w14:paraId="4F85DF7A" w14:textId="77777777" w:rsidTr="00DC5B1F">
        <w:trPr>
          <w:trHeight w:val="269"/>
        </w:trPr>
        <w:tc>
          <w:tcPr>
            <w:tcW w:w="899" w:type="dxa"/>
          </w:tcPr>
          <w:p w14:paraId="4665B69C" w14:textId="77777777" w:rsidR="008111E6" w:rsidRDefault="008111E6" w:rsidP="00E206AB">
            <w:r>
              <w:t>FR_21</w:t>
            </w:r>
          </w:p>
        </w:tc>
        <w:tc>
          <w:tcPr>
            <w:tcW w:w="2787" w:type="dxa"/>
          </w:tcPr>
          <w:p w14:paraId="471B5F08" w14:textId="77777777" w:rsidR="008111E6" w:rsidRPr="006705B9" w:rsidRDefault="008111E6" w:rsidP="00E206AB">
            <w:pPr>
              <w:rPr>
                <w:rFonts w:ascii="Times New Roman" w:hAnsi="Times New Roman" w:cs="Times New Roman"/>
                <w:sz w:val="24"/>
                <w:szCs w:val="24"/>
              </w:rPr>
            </w:pPr>
            <w:r w:rsidRPr="006705B9">
              <w:rPr>
                <w:rFonts w:ascii="Times New Roman" w:hAnsi="Times New Roman" w:cs="Times New Roman"/>
                <w:sz w:val="24"/>
                <w:szCs w:val="24"/>
              </w:rPr>
              <w:t>The administrator has the right to see only the employee’s personal details.</w:t>
            </w:r>
          </w:p>
        </w:tc>
        <w:tc>
          <w:tcPr>
            <w:tcW w:w="2126" w:type="dxa"/>
          </w:tcPr>
          <w:p w14:paraId="00198004" w14:textId="77777777" w:rsidR="008111E6" w:rsidRPr="006705B9" w:rsidRDefault="008111E6" w:rsidP="00E206AB">
            <w:pPr>
              <w:rPr>
                <w:rFonts w:ascii="Times New Roman" w:hAnsi="Times New Roman" w:cs="Times New Roman"/>
              </w:rPr>
            </w:pPr>
            <w:r w:rsidRPr="006705B9">
              <w:rPr>
                <w:rFonts w:ascii="Times New Roman" w:hAnsi="Times New Roman" w:cs="Times New Roman"/>
              </w:rPr>
              <w:t>This will help the admin when business law is involved.</w:t>
            </w:r>
          </w:p>
        </w:tc>
        <w:tc>
          <w:tcPr>
            <w:tcW w:w="1141" w:type="dxa"/>
          </w:tcPr>
          <w:p w14:paraId="6D50BF37" w14:textId="77777777" w:rsidR="008111E6" w:rsidRDefault="008111E6" w:rsidP="00E206AB">
            <w:r>
              <w:t>High</w:t>
            </w:r>
          </w:p>
        </w:tc>
        <w:tc>
          <w:tcPr>
            <w:tcW w:w="1388" w:type="dxa"/>
          </w:tcPr>
          <w:p w14:paraId="4DC48FCD" w14:textId="77777777" w:rsidR="008111E6" w:rsidRDefault="008111E6" w:rsidP="00E206AB">
            <w:r>
              <w:t>23/04/2022</w:t>
            </w:r>
          </w:p>
        </w:tc>
        <w:tc>
          <w:tcPr>
            <w:tcW w:w="2543" w:type="dxa"/>
          </w:tcPr>
          <w:p w14:paraId="08CD8577" w14:textId="77777777" w:rsidR="008111E6" w:rsidRDefault="008111E6" w:rsidP="00E206AB"/>
        </w:tc>
      </w:tr>
      <w:tr w:rsidR="008111E6" w14:paraId="1953C748" w14:textId="77777777" w:rsidTr="00DC5B1F">
        <w:trPr>
          <w:trHeight w:val="269"/>
        </w:trPr>
        <w:tc>
          <w:tcPr>
            <w:tcW w:w="899" w:type="dxa"/>
          </w:tcPr>
          <w:p w14:paraId="5DDB1C77" w14:textId="77777777" w:rsidR="008111E6" w:rsidRDefault="008111E6" w:rsidP="00E206AB">
            <w:r>
              <w:t>FR_22</w:t>
            </w:r>
          </w:p>
        </w:tc>
        <w:tc>
          <w:tcPr>
            <w:tcW w:w="2787" w:type="dxa"/>
          </w:tcPr>
          <w:p w14:paraId="39DFF692" w14:textId="77777777" w:rsidR="008111E6" w:rsidRPr="006705B9" w:rsidRDefault="008111E6" w:rsidP="00E206AB">
            <w:pPr>
              <w:rPr>
                <w:rFonts w:ascii="Times New Roman" w:hAnsi="Times New Roman" w:cs="Times New Roman"/>
                <w:sz w:val="24"/>
                <w:szCs w:val="24"/>
              </w:rPr>
            </w:pPr>
            <w:r w:rsidRPr="006705B9">
              <w:rPr>
                <w:rFonts w:ascii="Times New Roman" w:hAnsi="Times New Roman" w:cs="Times New Roman"/>
                <w:sz w:val="24"/>
                <w:szCs w:val="24"/>
              </w:rPr>
              <w:t>The administrator can see the description and the ingredients for every product that is registered.</w:t>
            </w:r>
          </w:p>
        </w:tc>
        <w:tc>
          <w:tcPr>
            <w:tcW w:w="2126" w:type="dxa"/>
          </w:tcPr>
          <w:p w14:paraId="600303BF" w14:textId="77777777" w:rsidR="008111E6" w:rsidRPr="006705B9" w:rsidRDefault="008111E6" w:rsidP="00E206AB">
            <w:pPr>
              <w:rPr>
                <w:rFonts w:ascii="Times New Roman" w:hAnsi="Times New Roman" w:cs="Times New Roman"/>
              </w:rPr>
            </w:pPr>
            <w:r w:rsidRPr="006705B9">
              <w:rPr>
                <w:rFonts w:ascii="Times New Roman" w:hAnsi="Times New Roman" w:cs="Times New Roman"/>
              </w:rPr>
              <w:t>This will help the admin during conversations with the customers to recommend products that are for their skin concerns.</w:t>
            </w:r>
          </w:p>
        </w:tc>
        <w:tc>
          <w:tcPr>
            <w:tcW w:w="1141" w:type="dxa"/>
          </w:tcPr>
          <w:p w14:paraId="6EB3A5E1" w14:textId="77777777" w:rsidR="008111E6" w:rsidRDefault="008111E6" w:rsidP="00E206AB">
            <w:r>
              <w:t>High</w:t>
            </w:r>
          </w:p>
        </w:tc>
        <w:tc>
          <w:tcPr>
            <w:tcW w:w="1388" w:type="dxa"/>
          </w:tcPr>
          <w:p w14:paraId="7CEF8D5D" w14:textId="77777777" w:rsidR="008111E6" w:rsidRDefault="008111E6" w:rsidP="00E206AB">
            <w:r>
              <w:t>23/04/2022</w:t>
            </w:r>
          </w:p>
        </w:tc>
        <w:tc>
          <w:tcPr>
            <w:tcW w:w="2543" w:type="dxa"/>
          </w:tcPr>
          <w:p w14:paraId="0D0F26E5" w14:textId="77777777" w:rsidR="008111E6" w:rsidRDefault="008111E6" w:rsidP="00E206AB"/>
        </w:tc>
      </w:tr>
      <w:tr w:rsidR="008111E6" w14:paraId="7677066A" w14:textId="77777777" w:rsidTr="00DC5B1F">
        <w:trPr>
          <w:trHeight w:val="269"/>
        </w:trPr>
        <w:tc>
          <w:tcPr>
            <w:tcW w:w="899" w:type="dxa"/>
          </w:tcPr>
          <w:p w14:paraId="3E10CF73" w14:textId="77777777" w:rsidR="008111E6" w:rsidRDefault="008111E6" w:rsidP="00E206AB">
            <w:r>
              <w:t>FR_23</w:t>
            </w:r>
          </w:p>
        </w:tc>
        <w:tc>
          <w:tcPr>
            <w:tcW w:w="2787" w:type="dxa"/>
          </w:tcPr>
          <w:p w14:paraId="25F354C2" w14:textId="77777777" w:rsidR="008111E6" w:rsidRPr="006705B9" w:rsidRDefault="008111E6" w:rsidP="00E206AB">
            <w:pPr>
              <w:rPr>
                <w:rFonts w:ascii="Times New Roman" w:hAnsi="Times New Roman" w:cs="Times New Roman"/>
                <w:sz w:val="24"/>
                <w:szCs w:val="24"/>
              </w:rPr>
            </w:pPr>
            <w:r w:rsidRPr="006705B9">
              <w:rPr>
                <w:rFonts w:ascii="Times New Roman" w:hAnsi="Times New Roman" w:cs="Times New Roman"/>
                <w:sz w:val="24"/>
                <w:szCs w:val="24"/>
              </w:rPr>
              <w:t xml:space="preserve">The administrator can </w:t>
            </w:r>
            <w:r w:rsidRPr="006705B9">
              <w:rPr>
                <w:rFonts w:ascii="Times New Roman" w:hAnsi="Times New Roman" w:cs="Times New Roman"/>
                <w:sz w:val="24"/>
                <w:szCs w:val="24"/>
              </w:rPr>
              <w:lastRenderedPageBreak/>
              <w:t>receive a notification when a product is near out of the stock.</w:t>
            </w:r>
          </w:p>
        </w:tc>
        <w:tc>
          <w:tcPr>
            <w:tcW w:w="2126" w:type="dxa"/>
          </w:tcPr>
          <w:p w14:paraId="03075220" w14:textId="77777777" w:rsidR="008111E6" w:rsidRPr="006705B9" w:rsidRDefault="008111E6" w:rsidP="00E206AB">
            <w:pPr>
              <w:rPr>
                <w:rFonts w:ascii="Times New Roman" w:hAnsi="Times New Roman" w:cs="Times New Roman"/>
              </w:rPr>
            </w:pPr>
            <w:r w:rsidRPr="006705B9">
              <w:rPr>
                <w:rFonts w:ascii="Times New Roman" w:hAnsi="Times New Roman" w:cs="Times New Roman"/>
              </w:rPr>
              <w:lastRenderedPageBreak/>
              <w:t xml:space="preserve">This will help the admin to decide if </w:t>
            </w:r>
            <w:r w:rsidRPr="006705B9">
              <w:rPr>
                <w:rFonts w:ascii="Times New Roman" w:hAnsi="Times New Roman" w:cs="Times New Roman"/>
              </w:rPr>
              <w:lastRenderedPageBreak/>
              <w:t>he/she wants to restock a product or not.</w:t>
            </w:r>
          </w:p>
        </w:tc>
        <w:tc>
          <w:tcPr>
            <w:tcW w:w="1141" w:type="dxa"/>
          </w:tcPr>
          <w:p w14:paraId="4AE63937" w14:textId="77777777" w:rsidR="008111E6" w:rsidRDefault="008111E6" w:rsidP="00E206AB">
            <w:r>
              <w:lastRenderedPageBreak/>
              <w:t>High</w:t>
            </w:r>
          </w:p>
        </w:tc>
        <w:tc>
          <w:tcPr>
            <w:tcW w:w="1388" w:type="dxa"/>
          </w:tcPr>
          <w:p w14:paraId="7D2DD788" w14:textId="77777777" w:rsidR="008111E6" w:rsidRDefault="008111E6" w:rsidP="00E206AB">
            <w:r>
              <w:t>23/04/2022</w:t>
            </w:r>
          </w:p>
        </w:tc>
        <w:tc>
          <w:tcPr>
            <w:tcW w:w="2543" w:type="dxa"/>
          </w:tcPr>
          <w:p w14:paraId="62B28A78" w14:textId="77777777" w:rsidR="008111E6" w:rsidRDefault="008111E6" w:rsidP="00E206AB"/>
        </w:tc>
      </w:tr>
      <w:tr w:rsidR="008111E6" w14:paraId="7B9958F1" w14:textId="77777777" w:rsidTr="00DC5B1F">
        <w:trPr>
          <w:trHeight w:val="269"/>
        </w:trPr>
        <w:tc>
          <w:tcPr>
            <w:tcW w:w="899" w:type="dxa"/>
          </w:tcPr>
          <w:p w14:paraId="4F3E1521" w14:textId="77777777" w:rsidR="008111E6" w:rsidRDefault="008111E6" w:rsidP="00E206AB">
            <w:r>
              <w:t>FR_24</w:t>
            </w:r>
          </w:p>
        </w:tc>
        <w:tc>
          <w:tcPr>
            <w:tcW w:w="2787" w:type="dxa"/>
          </w:tcPr>
          <w:p w14:paraId="1BBD8050" w14:textId="77777777" w:rsidR="008111E6" w:rsidRPr="006705B9" w:rsidRDefault="008111E6" w:rsidP="00E206AB">
            <w:pPr>
              <w:rPr>
                <w:rFonts w:ascii="Times New Roman" w:hAnsi="Times New Roman" w:cs="Times New Roman"/>
                <w:sz w:val="24"/>
                <w:szCs w:val="24"/>
              </w:rPr>
            </w:pPr>
            <w:r w:rsidRPr="006705B9">
              <w:rPr>
                <w:rFonts w:ascii="Times New Roman" w:hAnsi="Times New Roman" w:cs="Times New Roman"/>
                <w:sz w:val="24"/>
                <w:szCs w:val="24"/>
              </w:rPr>
              <w:t>The employee can view his/her own profile and make necessary edits and/or updates on the personal information he/she provides for the system</w:t>
            </w:r>
          </w:p>
        </w:tc>
        <w:tc>
          <w:tcPr>
            <w:tcW w:w="2126" w:type="dxa"/>
          </w:tcPr>
          <w:p w14:paraId="4FF03110" w14:textId="77777777" w:rsidR="008111E6" w:rsidRPr="006705B9" w:rsidRDefault="008111E6" w:rsidP="00E206AB">
            <w:pPr>
              <w:rPr>
                <w:rFonts w:ascii="Times New Roman" w:hAnsi="Times New Roman" w:cs="Times New Roman"/>
              </w:rPr>
            </w:pPr>
            <w:r w:rsidRPr="006705B9">
              <w:rPr>
                <w:rFonts w:ascii="Times New Roman" w:hAnsi="Times New Roman" w:cs="Times New Roman"/>
              </w:rPr>
              <w:t>The employee is responsible for updating his/her own profile information with correct data.</w:t>
            </w:r>
          </w:p>
        </w:tc>
        <w:tc>
          <w:tcPr>
            <w:tcW w:w="1141" w:type="dxa"/>
          </w:tcPr>
          <w:p w14:paraId="4C970EE6" w14:textId="77777777" w:rsidR="008111E6" w:rsidRDefault="008111E6" w:rsidP="00E206AB">
            <w:r>
              <w:t>Medium</w:t>
            </w:r>
          </w:p>
        </w:tc>
        <w:tc>
          <w:tcPr>
            <w:tcW w:w="1388" w:type="dxa"/>
          </w:tcPr>
          <w:p w14:paraId="5A237075" w14:textId="77777777" w:rsidR="008111E6" w:rsidRDefault="008111E6" w:rsidP="00E206AB">
            <w:r>
              <w:t>23/04/2022</w:t>
            </w:r>
          </w:p>
        </w:tc>
        <w:tc>
          <w:tcPr>
            <w:tcW w:w="2543" w:type="dxa"/>
          </w:tcPr>
          <w:p w14:paraId="1C9E2FB8" w14:textId="77777777" w:rsidR="008111E6" w:rsidRDefault="008111E6" w:rsidP="00E206AB"/>
        </w:tc>
      </w:tr>
      <w:tr w:rsidR="008111E6" w14:paraId="5A731B50" w14:textId="77777777" w:rsidTr="00DC5B1F">
        <w:trPr>
          <w:trHeight w:val="257"/>
        </w:trPr>
        <w:tc>
          <w:tcPr>
            <w:tcW w:w="899" w:type="dxa"/>
          </w:tcPr>
          <w:p w14:paraId="44F6111C" w14:textId="77777777" w:rsidR="008111E6" w:rsidRDefault="008111E6" w:rsidP="00E206AB">
            <w:r>
              <w:t>FR_25</w:t>
            </w:r>
          </w:p>
        </w:tc>
        <w:tc>
          <w:tcPr>
            <w:tcW w:w="2787" w:type="dxa"/>
          </w:tcPr>
          <w:p w14:paraId="2EFB26E1" w14:textId="77777777" w:rsidR="008111E6" w:rsidRPr="006705B9" w:rsidRDefault="008111E6" w:rsidP="00E206AB">
            <w:pPr>
              <w:rPr>
                <w:rFonts w:ascii="Times New Roman" w:hAnsi="Times New Roman" w:cs="Times New Roman"/>
                <w:sz w:val="24"/>
                <w:szCs w:val="24"/>
              </w:rPr>
            </w:pPr>
            <w:r w:rsidRPr="006705B9">
              <w:rPr>
                <w:rFonts w:ascii="Times New Roman" w:hAnsi="Times New Roman" w:cs="Times New Roman"/>
                <w:sz w:val="24"/>
                <w:szCs w:val="24"/>
              </w:rPr>
              <w:t>The employee can send and receive personal messages to the other employee or the customer.</w:t>
            </w:r>
          </w:p>
        </w:tc>
        <w:tc>
          <w:tcPr>
            <w:tcW w:w="2126" w:type="dxa"/>
          </w:tcPr>
          <w:p w14:paraId="740F590E" w14:textId="77777777" w:rsidR="008111E6" w:rsidRPr="006705B9" w:rsidRDefault="008111E6" w:rsidP="00E206AB">
            <w:pPr>
              <w:rPr>
                <w:rFonts w:ascii="Times New Roman" w:hAnsi="Times New Roman" w:cs="Times New Roman"/>
              </w:rPr>
            </w:pPr>
            <w:r w:rsidRPr="006705B9">
              <w:rPr>
                <w:rFonts w:ascii="Times New Roman" w:hAnsi="Times New Roman" w:cs="Times New Roman"/>
              </w:rPr>
              <w:t>This will help in the relationship between the client – and consultant or employee -employee.</w:t>
            </w:r>
          </w:p>
        </w:tc>
        <w:tc>
          <w:tcPr>
            <w:tcW w:w="1141" w:type="dxa"/>
          </w:tcPr>
          <w:p w14:paraId="0BD86DB1" w14:textId="77777777" w:rsidR="008111E6" w:rsidRDefault="008111E6" w:rsidP="00E206AB">
            <w:r>
              <w:t>Medium</w:t>
            </w:r>
          </w:p>
        </w:tc>
        <w:tc>
          <w:tcPr>
            <w:tcW w:w="1388" w:type="dxa"/>
          </w:tcPr>
          <w:p w14:paraId="08F4DFAB" w14:textId="77777777" w:rsidR="008111E6" w:rsidRDefault="008111E6" w:rsidP="00E206AB">
            <w:r>
              <w:t>23/04/2022</w:t>
            </w:r>
          </w:p>
        </w:tc>
        <w:tc>
          <w:tcPr>
            <w:tcW w:w="2543" w:type="dxa"/>
          </w:tcPr>
          <w:p w14:paraId="353557B9" w14:textId="77777777" w:rsidR="008111E6" w:rsidRDefault="008111E6" w:rsidP="00E206AB"/>
        </w:tc>
      </w:tr>
      <w:tr w:rsidR="008111E6" w14:paraId="7549C99D" w14:textId="77777777" w:rsidTr="00DC5B1F">
        <w:trPr>
          <w:trHeight w:val="257"/>
        </w:trPr>
        <w:tc>
          <w:tcPr>
            <w:tcW w:w="899" w:type="dxa"/>
          </w:tcPr>
          <w:p w14:paraId="0CEBB45E" w14:textId="77777777" w:rsidR="008111E6" w:rsidRDefault="008111E6" w:rsidP="00E206AB">
            <w:r>
              <w:t>FR_26</w:t>
            </w:r>
          </w:p>
        </w:tc>
        <w:tc>
          <w:tcPr>
            <w:tcW w:w="2787" w:type="dxa"/>
          </w:tcPr>
          <w:p w14:paraId="497327A1" w14:textId="77777777" w:rsidR="008111E6" w:rsidRPr="006705B9" w:rsidRDefault="008111E6" w:rsidP="00E206AB">
            <w:pPr>
              <w:rPr>
                <w:rFonts w:ascii="Times New Roman" w:hAnsi="Times New Roman" w:cs="Times New Roman"/>
                <w:sz w:val="24"/>
                <w:szCs w:val="24"/>
              </w:rPr>
            </w:pPr>
            <w:r w:rsidRPr="006705B9">
              <w:rPr>
                <w:rFonts w:ascii="Times New Roman" w:hAnsi="Times New Roman" w:cs="Times New Roman"/>
                <w:sz w:val="24"/>
                <w:szCs w:val="24"/>
              </w:rPr>
              <w:t>The employee can see product descriptions and/or ingredients.</w:t>
            </w:r>
          </w:p>
        </w:tc>
        <w:tc>
          <w:tcPr>
            <w:tcW w:w="2126" w:type="dxa"/>
          </w:tcPr>
          <w:p w14:paraId="61C42F24" w14:textId="77777777" w:rsidR="008111E6" w:rsidRPr="006705B9" w:rsidRDefault="008111E6" w:rsidP="00E206AB">
            <w:pPr>
              <w:rPr>
                <w:rFonts w:ascii="Times New Roman" w:hAnsi="Times New Roman" w:cs="Times New Roman"/>
              </w:rPr>
            </w:pPr>
            <w:r w:rsidRPr="006705B9">
              <w:rPr>
                <w:rFonts w:ascii="Times New Roman" w:hAnsi="Times New Roman" w:cs="Times New Roman"/>
              </w:rPr>
              <w:t>This will help the employee to give recommendations.</w:t>
            </w:r>
          </w:p>
        </w:tc>
        <w:tc>
          <w:tcPr>
            <w:tcW w:w="1141" w:type="dxa"/>
          </w:tcPr>
          <w:p w14:paraId="3E51683F" w14:textId="77777777" w:rsidR="008111E6" w:rsidRDefault="008111E6" w:rsidP="00E206AB">
            <w:r>
              <w:t>High</w:t>
            </w:r>
          </w:p>
        </w:tc>
        <w:tc>
          <w:tcPr>
            <w:tcW w:w="1388" w:type="dxa"/>
          </w:tcPr>
          <w:p w14:paraId="54190F81" w14:textId="77777777" w:rsidR="008111E6" w:rsidRDefault="008111E6" w:rsidP="00E206AB">
            <w:r>
              <w:t>23/04/2022</w:t>
            </w:r>
          </w:p>
        </w:tc>
        <w:tc>
          <w:tcPr>
            <w:tcW w:w="2543" w:type="dxa"/>
          </w:tcPr>
          <w:p w14:paraId="6074A0CD" w14:textId="77777777" w:rsidR="008111E6" w:rsidRDefault="008111E6" w:rsidP="00E206AB"/>
        </w:tc>
      </w:tr>
      <w:tr w:rsidR="008111E6" w14:paraId="15BD1DB9" w14:textId="77777777" w:rsidTr="00DC5B1F">
        <w:trPr>
          <w:trHeight w:val="257"/>
        </w:trPr>
        <w:tc>
          <w:tcPr>
            <w:tcW w:w="899" w:type="dxa"/>
          </w:tcPr>
          <w:p w14:paraId="2AC87084" w14:textId="77777777" w:rsidR="008111E6" w:rsidRDefault="008111E6" w:rsidP="00E206AB">
            <w:r>
              <w:t>FR_27</w:t>
            </w:r>
          </w:p>
        </w:tc>
        <w:tc>
          <w:tcPr>
            <w:tcW w:w="2787" w:type="dxa"/>
          </w:tcPr>
          <w:p w14:paraId="669141C1" w14:textId="77777777" w:rsidR="008111E6" w:rsidRPr="006705B9" w:rsidRDefault="008111E6" w:rsidP="00E206AB">
            <w:pPr>
              <w:rPr>
                <w:rFonts w:ascii="Times New Roman" w:hAnsi="Times New Roman" w:cs="Times New Roman"/>
                <w:sz w:val="24"/>
                <w:szCs w:val="24"/>
              </w:rPr>
            </w:pPr>
            <w:r w:rsidRPr="006705B9">
              <w:rPr>
                <w:rFonts w:ascii="Times New Roman" w:hAnsi="Times New Roman" w:cs="Times New Roman"/>
                <w:sz w:val="24"/>
                <w:szCs w:val="24"/>
              </w:rPr>
              <w:t>The employee can see customer reviews for a product.</w:t>
            </w:r>
          </w:p>
        </w:tc>
        <w:tc>
          <w:tcPr>
            <w:tcW w:w="2126" w:type="dxa"/>
          </w:tcPr>
          <w:p w14:paraId="6D948617" w14:textId="77777777" w:rsidR="008111E6" w:rsidRPr="006705B9" w:rsidRDefault="008111E6" w:rsidP="00E206AB">
            <w:pPr>
              <w:rPr>
                <w:rFonts w:ascii="Times New Roman" w:hAnsi="Times New Roman" w:cs="Times New Roman"/>
              </w:rPr>
            </w:pPr>
            <w:r w:rsidRPr="006705B9">
              <w:rPr>
                <w:rFonts w:ascii="Times New Roman" w:hAnsi="Times New Roman" w:cs="Times New Roman"/>
              </w:rPr>
              <w:t>This will help the employee to give proper recommendations.</w:t>
            </w:r>
          </w:p>
        </w:tc>
        <w:tc>
          <w:tcPr>
            <w:tcW w:w="1141" w:type="dxa"/>
          </w:tcPr>
          <w:p w14:paraId="75E91FA8" w14:textId="77777777" w:rsidR="008111E6" w:rsidRDefault="008111E6" w:rsidP="00E206AB">
            <w:r>
              <w:t>High</w:t>
            </w:r>
          </w:p>
        </w:tc>
        <w:tc>
          <w:tcPr>
            <w:tcW w:w="1388" w:type="dxa"/>
          </w:tcPr>
          <w:p w14:paraId="0B706140" w14:textId="77777777" w:rsidR="008111E6" w:rsidRDefault="008111E6" w:rsidP="00E206AB">
            <w:r>
              <w:t>23/04/2022</w:t>
            </w:r>
          </w:p>
        </w:tc>
        <w:tc>
          <w:tcPr>
            <w:tcW w:w="2543" w:type="dxa"/>
          </w:tcPr>
          <w:p w14:paraId="714F9968" w14:textId="77777777" w:rsidR="008111E6" w:rsidRDefault="008111E6" w:rsidP="00E206AB"/>
        </w:tc>
      </w:tr>
      <w:tr w:rsidR="008111E6" w14:paraId="6D0E48DE" w14:textId="77777777" w:rsidTr="00DC5B1F">
        <w:trPr>
          <w:trHeight w:val="257"/>
        </w:trPr>
        <w:tc>
          <w:tcPr>
            <w:tcW w:w="899" w:type="dxa"/>
          </w:tcPr>
          <w:p w14:paraId="132A0E43" w14:textId="77777777" w:rsidR="008111E6" w:rsidRDefault="008111E6" w:rsidP="00E206AB">
            <w:r>
              <w:t>FR_28</w:t>
            </w:r>
          </w:p>
        </w:tc>
        <w:tc>
          <w:tcPr>
            <w:tcW w:w="2787" w:type="dxa"/>
          </w:tcPr>
          <w:p w14:paraId="4F71E1D4" w14:textId="77777777" w:rsidR="008111E6" w:rsidRPr="006705B9" w:rsidRDefault="008111E6" w:rsidP="00E206AB">
            <w:pPr>
              <w:rPr>
                <w:rFonts w:ascii="Times New Roman" w:hAnsi="Times New Roman" w:cs="Times New Roman"/>
                <w:sz w:val="24"/>
                <w:szCs w:val="24"/>
              </w:rPr>
            </w:pPr>
            <w:r w:rsidRPr="006705B9">
              <w:rPr>
                <w:rFonts w:ascii="Times New Roman" w:hAnsi="Times New Roman" w:cs="Times New Roman"/>
                <w:sz w:val="24"/>
                <w:szCs w:val="24"/>
              </w:rPr>
              <w:t>The employee can change only his password in the Settings section.</w:t>
            </w:r>
          </w:p>
        </w:tc>
        <w:tc>
          <w:tcPr>
            <w:tcW w:w="2126" w:type="dxa"/>
          </w:tcPr>
          <w:p w14:paraId="5EF1526A" w14:textId="77777777" w:rsidR="008111E6" w:rsidRPr="006705B9" w:rsidRDefault="008111E6" w:rsidP="00E206AB">
            <w:pPr>
              <w:rPr>
                <w:rFonts w:ascii="Times New Roman" w:hAnsi="Times New Roman" w:cs="Times New Roman"/>
              </w:rPr>
            </w:pPr>
            <w:r w:rsidRPr="006705B9">
              <w:rPr>
                <w:rFonts w:ascii="Times New Roman" w:hAnsi="Times New Roman" w:cs="Times New Roman"/>
              </w:rPr>
              <w:t>Employees will have the option to change their passwords.</w:t>
            </w:r>
          </w:p>
        </w:tc>
        <w:tc>
          <w:tcPr>
            <w:tcW w:w="1141" w:type="dxa"/>
          </w:tcPr>
          <w:p w14:paraId="6AF38286" w14:textId="77777777" w:rsidR="008111E6" w:rsidRDefault="008111E6" w:rsidP="00E206AB">
            <w:r>
              <w:t>High</w:t>
            </w:r>
          </w:p>
        </w:tc>
        <w:tc>
          <w:tcPr>
            <w:tcW w:w="1388" w:type="dxa"/>
          </w:tcPr>
          <w:p w14:paraId="1AE33C9A" w14:textId="77777777" w:rsidR="008111E6" w:rsidRDefault="008111E6" w:rsidP="00E206AB">
            <w:r>
              <w:t>23/04/2022</w:t>
            </w:r>
          </w:p>
        </w:tc>
        <w:tc>
          <w:tcPr>
            <w:tcW w:w="2543" w:type="dxa"/>
          </w:tcPr>
          <w:p w14:paraId="1A98A568" w14:textId="77777777" w:rsidR="008111E6" w:rsidRDefault="008111E6" w:rsidP="00E206AB"/>
        </w:tc>
      </w:tr>
      <w:tr w:rsidR="008111E6" w14:paraId="58720D79" w14:textId="77777777" w:rsidTr="00DC5B1F">
        <w:trPr>
          <w:trHeight w:val="257"/>
        </w:trPr>
        <w:tc>
          <w:tcPr>
            <w:tcW w:w="899" w:type="dxa"/>
          </w:tcPr>
          <w:p w14:paraId="580E4E6E" w14:textId="77777777" w:rsidR="008111E6" w:rsidRDefault="008111E6" w:rsidP="00E206AB">
            <w:r>
              <w:t>FR_29</w:t>
            </w:r>
          </w:p>
        </w:tc>
        <w:tc>
          <w:tcPr>
            <w:tcW w:w="2787" w:type="dxa"/>
          </w:tcPr>
          <w:p w14:paraId="37E3AD73" w14:textId="77777777" w:rsidR="008111E6" w:rsidRPr="006705B9" w:rsidRDefault="008111E6" w:rsidP="00E206AB">
            <w:pPr>
              <w:rPr>
                <w:rFonts w:ascii="Times New Roman" w:hAnsi="Times New Roman" w:cs="Times New Roman"/>
                <w:sz w:val="24"/>
                <w:szCs w:val="24"/>
              </w:rPr>
            </w:pPr>
            <w:r w:rsidRPr="006705B9">
              <w:rPr>
                <w:rFonts w:ascii="Times New Roman" w:hAnsi="Times New Roman" w:cs="Times New Roman"/>
                <w:sz w:val="24"/>
                <w:szCs w:val="24"/>
              </w:rPr>
              <w:t>The employee can see product stock.</w:t>
            </w:r>
          </w:p>
        </w:tc>
        <w:tc>
          <w:tcPr>
            <w:tcW w:w="2126" w:type="dxa"/>
          </w:tcPr>
          <w:p w14:paraId="3481E64D" w14:textId="77777777" w:rsidR="008111E6" w:rsidRPr="006705B9" w:rsidRDefault="008111E6" w:rsidP="00E206AB">
            <w:pPr>
              <w:rPr>
                <w:rFonts w:ascii="Times New Roman" w:hAnsi="Times New Roman" w:cs="Times New Roman"/>
              </w:rPr>
            </w:pPr>
            <w:r w:rsidRPr="006705B9">
              <w:rPr>
                <w:rFonts w:ascii="Times New Roman" w:hAnsi="Times New Roman" w:cs="Times New Roman"/>
              </w:rPr>
              <w:t>This will help the employees to know more about the products that are in the store.</w:t>
            </w:r>
          </w:p>
        </w:tc>
        <w:tc>
          <w:tcPr>
            <w:tcW w:w="1141" w:type="dxa"/>
          </w:tcPr>
          <w:p w14:paraId="766CE36C" w14:textId="77777777" w:rsidR="008111E6" w:rsidRDefault="008111E6" w:rsidP="00E206AB">
            <w:r>
              <w:t>Medium</w:t>
            </w:r>
          </w:p>
        </w:tc>
        <w:tc>
          <w:tcPr>
            <w:tcW w:w="1388" w:type="dxa"/>
          </w:tcPr>
          <w:p w14:paraId="4A5DA311" w14:textId="77777777" w:rsidR="008111E6" w:rsidRDefault="008111E6" w:rsidP="00E206AB">
            <w:r>
              <w:t>23/04/2022</w:t>
            </w:r>
          </w:p>
        </w:tc>
        <w:tc>
          <w:tcPr>
            <w:tcW w:w="2543" w:type="dxa"/>
          </w:tcPr>
          <w:p w14:paraId="05458E55" w14:textId="77777777" w:rsidR="008111E6" w:rsidRDefault="008111E6" w:rsidP="00E206AB"/>
        </w:tc>
      </w:tr>
      <w:tr w:rsidR="008111E6" w14:paraId="6691F390" w14:textId="77777777" w:rsidTr="00DC5B1F">
        <w:trPr>
          <w:trHeight w:val="257"/>
        </w:trPr>
        <w:tc>
          <w:tcPr>
            <w:tcW w:w="899" w:type="dxa"/>
          </w:tcPr>
          <w:p w14:paraId="2A7BB672" w14:textId="77777777" w:rsidR="008111E6" w:rsidRDefault="008111E6" w:rsidP="00E206AB">
            <w:r>
              <w:t>FR_30</w:t>
            </w:r>
          </w:p>
        </w:tc>
        <w:tc>
          <w:tcPr>
            <w:tcW w:w="2787" w:type="dxa"/>
          </w:tcPr>
          <w:p w14:paraId="671304EF" w14:textId="77777777" w:rsidR="008111E6" w:rsidRPr="006705B9" w:rsidRDefault="008111E6" w:rsidP="00E206AB">
            <w:pPr>
              <w:rPr>
                <w:rFonts w:ascii="Times New Roman" w:hAnsi="Times New Roman" w:cs="Times New Roman"/>
                <w:sz w:val="24"/>
                <w:szCs w:val="24"/>
              </w:rPr>
            </w:pPr>
            <w:r w:rsidRPr="006705B9">
              <w:rPr>
                <w:rFonts w:ascii="Times New Roman" w:hAnsi="Times New Roman" w:cs="Times New Roman"/>
                <w:sz w:val="24"/>
                <w:szCs w:val="24"/>
              </w:rPr>
              <w:t>The employee can see allergic symptoms a product cause.</w:t>
            </w:r>
          </w:p>
        </w:tc>
        <w:tc>
          <w:tcPr>
            <w:tcW w:w="2126" w:type="dxa"/>
          </w:tcPr>
          <w:p w14:paraId="5FB136A4" w14:textId="77777777" w:rsidR="008111E6" w:rsidRPr="006705B9" w:rsidRDefault="008111E6" w:rsidP="00E206AB">
            <w:pPr>
              <w:rPr>
                <w:rFonts w:ascii="Times New Roman" w:hAnsi="Times New Roman" w:cs="Times New Roman"/>
              </w:rPr>
            </w:pPr>
            <w:r w:rsidRPr="006705B9">
              <w:rPr>
                <w:rFonts w:ascii="Times New Roman" w:hAnsi="Times New Roman" w:cs="Times New Roman"/>
              </w:rPr>
              <w:t>This will help the employee to help other customers with the same symptoms.</w:t>
            </w:r>
          </w:p>
        </w:tc>
        <w:tc>
          <w:tcPr>
            <w:tcW w:w="1141" w:type="dxa"/>
          </w:tcPr>
          <w:p w14:paraId="2C8A080C" w14:textId="77777777" w:rsidR="008111E6" w:rsidRDefault="008111E6" w:rsidP="00E206AB">
            <w:r>
              <w:t>High</w:t>
            </w:r>
          </w:p>
        </w:tc>
        <w:tc>
          <w:tcPr>
            <w:tcW w:w="1388" w:type="dxa"/>
          </w:tcPr>
          <w:p w14:paraId="46637F5D" w14:textId="77777777" w:rsidR="008111E6" w:rsidRDefault="008111E6" w:rsidP="00E206AB">
            <w:r>
              <w:t>23/04/2022</w:t>
            </w:r>
          </w:p>
        </w:tc>
        <w:tc>
          <w:tcPr>
            <w:tcW w:w="2543" w:type="dxa"/>
          </w:tcPr>
          <w:p w14:paraId="7219E5CE" w14:textId="77777777" w:rsidR="008111E6" w:rsidRDefault="008111E6" w:rsidP="00E206AB"/>
        </w:tc>
      </w:tr>
      <w:tr w:rsidR="008111E6" w14:paraId="05AEA59B" w14:textId="77777777" w:rsidTr="00DC5B1F">
        <w:trPr>
          <w:trHeight w:val="257"/>
        </w:trPr>
        <w:tc>
          <w:tcPr>
            <w:tcW w:w="899" w:type="dxa"/>
          </w:tcPr>
          <w:p w14:paraId="0839D287" w14:textId="77777777" w:rsidR="008111E6" w:rsidRDefault="008111E6" w:rsidP="00E206AB">
            <w:r>
              <w:t>FR_31</w:t>
            </w:r>
          </w:p>
        </w:tc>
        <w:tc>
          <w:tcPr>
            <w:tcW w:w="2787" w:type="dxa"/>
          </w:tcPr>
          <w:p w14:paraId="2D4E3825" w14:textId="77777777" w:rsidR="008111E6" w:rsidRPr="006705B9" w:rsidRDefault="008111E6" w:rsidP="00E206AB">
            <w:pPr>
              <w:rPr>
                <w:rFonts w:ascii="Times New Roman" w:hAnsi="Times New Roman" w:cs="Times New Roman"/>
                <w:sz w:val="24"/>
                <w:szCs w:val="24"/>
              </w:rPr>
            </w:pPr>
            <w:r w:rsidRPr="006705B9">
              <w:rPr>
                <w:rFonts w:ascii="Times New Roman" w:hAnsi="Times New Roman" w:cs="Times New Roman"/>
                <w:sz w:val="24"/>
                <w:szCs w:val="24"/>
              </w:rPr>
              <w:t>The employee can deactivate his/her account.</w:t>
            </w:r>
          </w:p>
        </w:tc>
        <w:tc>
          <w:tcPr>
            <w:tcW w:w="2126" w:type="dxa"/>
          </w:tcPr>
          <w:p w14:paraId="2CCCB8A3" w14:textId="77777777" w:rsidR="008111E6" w:rsidRPr="006705B9" w:rsidRDefault="008111E6" w:rsidP="00E206AB">
            <w:pPr>
              <w:rPr>
                <w:rFonts w:ascii="Times New Roman" w:hAnsi="Times New Roman" w:cs="Times New Roman"/>
              </w:rPr>
            </w:pPr>
            <w:r w:rsidRPr="006705B9">
              <w:rPr>
                <w:rFonts w:ascii="Times New Roman" w:hAnsi="Times New Roman" w:cs="Times New Roman"/>
              </w:rPr>
              <w:t>If for any reason employee is not working at the business, he/she should delete his account.</w:t>
            </w:r>
          </w:p>
        </w:tc>
        <w:tc>
          <w:tcPr>
            <w:tcW w:w="1141" w:type="dxa"/>
          </w:tcPr>
          <w:p w14:paraId="44D40CD9" w14:textId="77777777" w:rsidR="008111E6" w:rsidRDefault="008111E6" w:rsidP="00E206AB">
            <w:r>
              <w:t>High</w:t>
            </w:r>
          </w:p>
        </w:tc>
        <w:tc>
          <w:tcPr>
            <w:tcW w:w="1388" w:type="dxa"/>
          </w:tcPr>
          <w:p w14:paraId="15FDAD30" w14:textId="77777777" w:rsidR="008111E6" w:rsidRDefault="008111E6" w:rsidP="00E206AB">
            <w:r>
              <w:t>23/04/2022</w:t>
            </w:r>
          </w:p>
        </w:tc>
        <w:tc>
          <w:tcPr>
            <w:tcW w:w="2543" w:type="dxa"/>
          </w:tcPr>
          <w:p w14:paraId="3FE9C16F" w14:textId="77777777" w:rsidR="008111E6" w:rsidRDefault="008111E6" w:rsidP="00E206AB"/>
        </w:tc>
      </w:tr>
      <w:tr w:rsidR="008111E6" w14:paraId="2DB0D516" w14:textId="77777777" w:rsidTr="00DC5B1F">
        <w:trPr>
          <w:trHeight w:val="257"/>
        </w:trPr>
        <w:tc>
          <w:tcPr>
            <w:tcW w:w="899" w:type="dxa"/>
          </w:tcPr>
          <w:p w14:paraId="1813DC77" w14:textId="77777777" w:rsidR="008111E6" w:rsidRDefault="008111E6" w:rsidP="00E206AB">
            <w:r>
              <w:t>FR_32</w:t>
            </w:r>
          </w:p>
        </w:tc>
        <w:tc>
          <w:tcPr>
            <w:tcW w:w="2787" w:type="dxa"/>
          </w:tcPr>
          <w:p w14:paraId="4CFD7AB3" w14:textId="77777777" w:rsidR="008111E6" w:rsidRPr="006705B9" w:rsidRDefault="008111E6" w:rsidP="00E206AB">
            <w:pPr>
              <w:rPr>
                <w:rFonts w:ascii="Times New Roman" w:hAnsi="Times New Roman" w:cs="Times New Roman"/>
                <w:sz w:val="24"/>
                <w:szCs w:val="24"/>
              </w:rPr>
            </w:pPr>
            <w:r w:rsidRPr="006705B9">
              <w:rPr>
                <w:rFonts w:ascii="Times New Roman" w:hAnsi="Times New Roman" w:cs="Times New Roman"/>
                <w:sz w:val="24"/>
                <w:szCs w:val="24"/>
              </w:rPr>
              <w:t>The employee can view the upcoming products.</w:t>
            </w:r>
          </w:p>
        </w:tc>
        <w:tc>
          <w:tcPr>
            <w:tcW w:w="2126" w:type="dxa"/>
          </w:tcPr>
          <w:p w14:paraId="33590B15" w14:textId="77777777" w:rsidR="008111E6" w:rsidRPr="006705B9" w:rsidRDefault="008111E6" w:rsidP="00E206AB">
            <w:pPr>
              <w:rPr>
                <w:rFonts w:ascii="Times New Roman" w:hAnsi="Times New Roman" w:cs="Times New Roman"/>
              </w:rPr>
            </w:pPr>
            <w:r w:rsidRPr="006705B9">
              <w:rPr>
                <w:rFonts w:ascii="Times New Roman" w:hAnsi="Times New Roman" w:cs="Times New Roman"/>
              </w:rPr>
              <w:t>This will help the employee to be more informed regarding the products.</w:t>
            </w:r>
          </w:p>
        </w:tc>
        <w:tc>
          <w:tcPr>
            <w:tcW w:w="1141" w:type="dxa"/>
          </w:tcPr>
          <w:p w14:paraId="7A0AE73D" w14:textId="77777777" w:rsidR="008111E6" w:rsidRDefault="008111E6" w:rsidP="00E206AB">
            <w:r>
              <w:t>Medium</w:t>
            </w:r>
          </w:p>
        </w:tc>
        <w:tc>
          <w:tcPr>
            <w:tcW w:w="1388" w:type="dxa"/>
          </w:tcPr>
          <w:p w14:paraId="0F55FB5C" w14:textId="77777777" w:rsidR="008111E6" w:rsidRDefault="008111E6" w:rsidP="00E206AB">
            <w:r>
              <w:t>23/04/2022</w:t>
            </w:r>
          </w:p>
        </w:tc>
        <w:tc>
          <w:tcPr>
            <w:tcW w:w="2543" w:type="dxa"/>
          </w:tcPr>
          <w:p w14:paraId="7098B6FC" w14:textId="77777777" w:rsidR="008111E6" w:rsidRDefault="008111E6" w:rsidP="00E206AB"/>
        </w:tc>
      </w:tr>
      <w:tr w:rsidR="008111E6" w14:paraId="452EF933" w14:textId="77777777" w:rsidTr="00DC5B1F">
        <w:trPr>
          <w:trHeight w:val="257"/>
        </w:trPr>
        <w:tc>
          <w:tcPr>
            <w:tcW w:w="899" w:type="dxa"/>
          </w:tcPr>
          <w:p w14:paraId="73EB8A6D" w14:textId="77777777" w:rsidR="008111E6" w:rsidRDefault="008111E6" w:rsidP="00E206AB">
            <w:r>
              <w:t>FR_33</w:t>
            </w:r>
          </w:p>
        </w:tc>
        <w:tc>
          <w:tcPr>
            <w:tcW w:w="2787" w:type="dxa"/>
          </w:tcPr>
          <w:p w14:paraId="2E2A64D8" w14:textId="77777777" w:rsidR="008111E6" w:rsidRPr="006705B9" w:rsidRDefault="008111E6" w:rsidP="00E206AB">
            <w:pPr>
              <w:rPr>
                <w:rFonts w:ascii="Times New Roman" w:hAnsi="Times New Roman" w:cs="Times New Roman"/>
                <w:sz w:val="24"/>
                <w:szCs w:val="24"/>
              </w:rPr>
            </w:pPr>
            <w:r w:rsidRPr="006705B9">
              <w:rPr>
                <w:rFonts w:ascii="Times New Roman" w:hAnsi="Times New Roman" w:cs="Times New Roman"/>
                <w:sz w:val="24"/>
                <w:szCs w:val="24"/>
              </w:rPr>
              <w:t>The employee can receive notifications when the product stock is low.</w:t>
            </w:r>
          </w:p>
        </w:tc>
        <w:tc>
          <w:tcPr>
            <w:tcW w:w="2126" w:type="dxa"/>
          </w:tcPr>
          <w:p w14:paraId="2B6B8604" w14:textId="77777777" w:rsidR="008111E6" w:rsidRPr="006705B9" w:rsidRDefault="008111E6" w:rsidP="00E206AB">
            <w:pPr>
              <w:rPr>
                <w:rFonts w:ascii="Times New Roman" w:hAnsi="Times New Roman" w:cs="Times New Roman"/>
              </w:rPr>
            </w:pPr>
            <w:r w:rsidRPr="006705B9">
              <w:rPr>
                <w:rFonts w:ascii="Times New Roman" w:hAnsi="Times New Roman" w:cs="Times New Roman"/>
              </w:rPr>
              <w:t>Employees will be informed regarding a specified product.</w:t>
            </w:r>
          </w:p>
        </w:tc>
        <w:tc>
          <w:tcPr>
            <w:tcW w:w="1141" w:type="dxa"/>
          </w:tcPr>
          <w:p w14:paraId="57010F3C" w14:textId="77777777" w:rsidR="008111E6" w:rsidRDefault="008111E6" w:rsidP="00E206AB">
            <w:r>
              <w:t>Medium</w:t>
            </w:r>
          </w:p>
        </w:tc>
        <w:tc>
          <w:tcPr>
            <w:tcW w:w="1388" w:type="dxa"/>
          </w:tcPr>
          <w:p w14:paraId="5EB24B15" w14:textId="77777777" w:rsidR="008111E6" w:rsidRDefault="008111E6" w:rsidP="00E206AB">
            <w:r>
              <w:t>23/04/2022</w:t>
            </w:r>
          </w:p>
        </w:tc>
        <w:tc>
          <w:tcPr>
            <w:tcW w:w="2543" w:type="dxa"/>
          </w:tcPr>
          <w:p w14:paraId="78F7601C" w14:textId="77777777" w:rsidR="008111E6" w:rsidRDefault="008111E6" w:rsidP="00E206AB"/>
        </w:tc>
      </w:tr>
      <w:tr w:rsidR="008111E6" w14:paraId="13FA1947" w14:textId="77777777" w:rsidTr="00DC5B1F">
        <w:trPr>
          <w:trHeight w:val="257"/>
        </w:trPr>
        <w:tc>
          <w:tcPr>
            <w:tcW w:w="899" w:type="dxa"/>
          </w:tcPr>
          <w:p w14:paraId="361AEA14" w14:textId="77777777" w:rsidR="008111E6" w:rsidRDefault="008111E6" w:rsidP="00E206AB">
            <w:r>
              <w:t>FR_34</w:t>
            </w:r>
          </w:p>
        </w:tc>
        <w:tc>
          <w:tcPr>
            <w:tcW w:w="2787" w:type="dxa"/>
          </w:tcPr>
          <w:p w14:paraId="4192BEDB" w14:textId="77777777" w:rsidR="008111E6" w:rsidRPr="006705B9" w:rsidRDefault="008111E6" w:rsidP="00E206AB">
            <w:pPr>
              <w:rPr>
                <w:rFonts w:ascii="Times New Roman" w:hAnsi="Times New Roman" w:cs="Times New Roman"/>
                <w:sz w:val="24"/>
                <w:szCs w:val="24"/>
              </w:rPr>
            </w:pPr>
            <w:r w:rsidRPr="006705B9">
              <w:rPr>
                <w:rFonts w:ascii="Times New Roman" w:hAnsi="Times New Roman" w:cs="Times New Roman"/>
                <w:sz w:val="24"/>
                <w:szCs w:val="24"/>
              </w:rPr>
              <w:t>The employee can export statistics to an excel form.</w:t>
            </w:r>
          </w:p>
        </w:tc>
        <w:tc>
          <w:tcPr>
            <w:tcW w:w="2126" w:type="dxa"/>
          </w:tcPr>
          <w:p w14:paraId="35B0BD3D" w14:textId="77777777" w:rsidR="008111E6" w:rsidRPr="006705B9" w:rsidRDefault="008111E6" w:rsidP="00E206AB">
            <w:pPr>
              <w:rPr>
                <w:rFonts w:ascii="Times New Roman" w:hAnsi="Times New Roman" w:cs="Times New Roman"/>
              </w:rPr>
            </w:pPr>
            <w:r w:rsidRPr="006705B9">
              <w:rPr>
                <w:rFonts w:ascii="Times New Roman" w:hAnsi="Times New Roman" w:cs="Times New Roman"/>
              </w:rPr>
              <w:t xml:space="preserve">This feature will help the employee </w:t>
            </w:r>
            <w:r w:rsidRPr="006705B9">
              <w:rPr>
                <w:rFonts w:ascii="Times New Roman" w:hAnsi="Times New Roman" w:cs="Times New Roman"/>
              </w:rPr>
              <w:lastRenderedPageBreak/>
              <w:t>account to access the permitted data at any time, even offline.</w:t>
            </w:r>
          </w:p>
        </w:tc>
        <w:tc>
          <w:tcPr>
            <w:tcW w:w="1141" w:type="dxa"/>
          </w:tcPr>
          <w:p w14:paraId="5858934B" w14:textId="77777777" w:rsidR="008111E6" w:rsidRDefault="008111E6" w:rsidP="00E206AB">
            <w:r>
              <w:lastRenderedPageBreak/>
              <w:t>Low</w:t>
            </w:r>
          </w:p>
        </w:tc>
        <w:tc>
          <w:tcPr>
            <w:tcW w:w="1388" w:type="dxa"/>
          </w:tcPr>
          <w:p w14:paraId="59177EAF" w14:textId="77777777" w:rsidR="008111E6" w:rsidRDefault="008111E6" w:rsidP="00E206AB">
            <w:r>
              <w:t>23/04/2022</w:t>
            </w:r>
          </w:p>
        </w:tc>
        <w:tc>
          <w:tcPr>
            <w:tcW w:w="2543" w:type="dxa"/>
          </w:tcPr>
          <w:p w14:paraId="7563E2A0" w14:textId="77777777" w:rsidR="008111E6" w:rsidRDefault="008111E6" w:rsidP="00E206AB"/>
        </w:tc>
      </w:tr>
      <w:tr w:rsidR="008111E6" w14:paraId="1CD91961" w14:textId="77777777" w:rsidTr="00DC5B1F">
        <w:trPr>
          <w:trHeight w:val="257"/>
        </w:trPr>
        <w:tc>
          <w:tcPr>
            <w:tcW w:w="899" w:type="dxa"/>
          </w:tcPr>
          <w:p w14:paraId="7CA863B9" w14:textId="77777777" w:rsidR="008111E6" w:rsidRDefault="008111E6" w:rsidP="00E206AB">
            <w:r>
              <w:t>FR_35</w:t>
            </w:r>
          </w:p>
        </w:tc>
        <w:tc>
          <w:tcPr>
            <w:tcW w:w="2787" w:type="dxa"/>
          </w:tcPr>
          <w:p w14:paraId="6306B37B" w14:textId="77777777" w:rsidR="008111E6" w:rsidRPr="006705B9" w:rsidRDefault="008111E6" w:rsidP="00E206AB">
            <w:pPr>
              <w:rPr>
                <w:rFonts w:ascii="Times New Roman" w:hAnsi="Times New Roman" w:cs="Times New Roman"/>
                <w:sz w:val="24"/>
                <w:szCs w:val="24"/>
              </w:rPr>
            </w:pPr>
            <w:r w:rsidRPr="006705B9">
              <w:rPr>
                <w:rFonts w:ascii="Times New Roman" w:hAnsi="Times New Roman" w:cs="Times New Roman"/>
                <w:sz w:val="24"/>
                <w:szCs w:val="24"/>
              </w:rPr>
              <w:t>The employee can see the most wanted product regarding a skincare concern.</w:t>
            </w:r>
          </w:p>
        </w:tc>
        <w:tc>
          <w:tcPr>
            <w:tcW w:w="2126" w:type="dxa"/>
          </w:tcPr>
          <w:p w14:paraId="13205884" w14:textId="77777777" w:rsidR="008111E6" w:rsidRPr="006705B9" w:rsidRDefault="008111E6" w:rsidP="00E206AB">
            <w:pPr>
              <w:rPr>
                <w:rFonts w:ascii="Times New Roman" w:hAnsi="Times New Roman" w:cs="Times New Roman"/>
              </w:rPr>
            </w:pPr>
            <w:r w:rsidRPr="006705B9">
              <w:rPr>
                <w:rFonts w:ascii="Times New Roman" w:hAnsi="Times New Roman" w:cs="Times New Roman"/>
              </w:rPr>
              <w:t>This will be important to create a deeper understanding of the products and the benefits of their use.</w:t>
            </w:r>
          </w:p>
        </w:tc>
        <w:tc>
          <w:tcPr>
            <w:tcW w:w="1141" w:type="dxa"/>
          </w:tcPr>
          <w:p w14:paraId="5AF089D5" w14:textId="77777777" w:rsidR="008111E6" w:rsidRDefault="008111E6" w:rsidP="00E206AB">
            <w:r>
              <w:t>High</w:t>
            </w:r>
          </w:p>
        </w:tc>
        <w:tc>
          <w:tcPr>
            <w:tcW w:w="1388" w:type="dxa"/>
          </w:tcPr>
          <w:p w14:paraId="58E48DF7" w14:textId="77777777" w:rsidR="008111E6" w:rsidRDefault="008111E6" w:rsidP="00E206AB">
            <w:r>
              <w:t>23/04/2022</w:t>
            </w:r>
          </w:p>
        </w:tc>
        <w:tc>
          <w:tcPr>
            <w:tcW w:w="2543" w:type="dxa"/>
          </w:tcPr>
          <w:p w14:paraId="5327118C" w14:textId="77777777" w:rsidR="008111E6" w:rsidRDefault="008111E6" w:rsidP="00E206AB"/>
        </w:tc>
      </w:tr>
      <w:tr w:rsidR="008111E6" w14:paraId="5B1D01CA" w14:textId="77777777" w:rsidTr="00DC5B1F">
        <w:trPr>
          <w:trHeight w:val="257"/>
        </w:trPr>
        <w:tc>
          <w:tcPr>
            <w:tcW w:w="899" w:type="dxa"/>
          </w:tcPr>
          <w:p w14:paraId="4FAF58D5" w14:textId="77777777" w:rsidR="008111E6" w:rsidRDefault="008111E6" w:rsidP="00E206AB">
            <w:r>
              <w:t>FR_36</w:t>
            </w:r>
          </w:p>
        </w:tc>
        <w:tc>
          <w:tcPr>
            <w:tcW w:w="2787" w:type="dxa"/>
          </w:tcPr>
          <w:p w14:paraId="14EFBEDF" w14:textId="77777777" w:rsidR="008111E6" w:rsidRPr="006705B9" w:rsidRDefault="008111E6" w:rsidP="00E206AB">
            <w:pPr>
              <w:rPr>
                <w:rFonts w:ascii="Times New Roman" w:hAnsi="Times New Roman" w:cs="Times New Roman"/>
                <w:sz w:val="24"/>
                <w:szCs w:val="24"/>
              </w:rPr>
            </w:pPr>
            <w:r w:rsidRPr="006705B9">
              <w:rPr>
                <w:rFonts w:ascii="Times New Roman" w:hAnsi="Times New Roman" w:cs="Times New Roman"/>
                <w:sz w:val="24"/>
                <w:szCs w:val="24"/>
              </w:rPr>
              <w:t>The customer can view his/her profile and make necessary edits and/or updates on the personal information he/she provides for the system.</w:t>
            </w:r>
          </w:p>
        </w:tc>
        <w:tc>
          <w:tcPr>
            <w:tcW w:w="2126" w:type="dxa"/>
          </w:tcPr>
          <w:p w14:paraId="4C7A1C2C" w14:textId="77777777" w:rsidR="008111E6" w:rsidRPr="006705B9" w:rsidRDefault="008111E6" w:rsidP="00E206AB">
            <w:pPr>
              <w:rPr>
                <w:rFonts w:ascii="Times New Roman" w:hAnsi="Times New Roman" w:cs="Times New Roman"/>
              </w:rPr>
            </w:pPr>
            <w:r w:rsidRPr="006705B9">
              <w:rPr>
                <w:rFonts w:ascii="Times New Roman" w:hAnsi="Times New Roman" w:cs="Times New Roman"/>
              </w:rPr>
              <w:t>The customer is responsible for updating his/her own profile information with correct data.</w:t>
            </w:r>
          </w:p>
        </w:tc>
        <w:tc>
          <w:tcPr>
            <w:tcW w:w="1141" w:type="dxa"/>
          </w:tcPr>
          <w:p w14:paraId="03978F71" w14:textId="77777777" w:rsidR="008111E6" w:rsidRDefault="008111E6" w:rsidP="00E206AB">
            <w:r>
              <w:t>Medium</w:t>
            </w:r>
          </w:p>
        </w:tc>
        <w:tc>
          <w:tcPr>
            <w:tcW w:w="1388" w:type="dxa"/>
          </w:tcPr>
          <w:p w14:paraId="68669227" w14:textId="77777777" w:rsidR="008111E6" w:rsidRDefault="008111E6" w:rsidP="00E206AB">
            <w:r>
              <w:t>23/04/2022</w:t>
            </w:r>
          </w:p>
        </w:tc>
        <w:tc>
          <w:tcPr>
            <w:tcW w:w="2543" w:type="dxa"/>
          </w:tcPr>
          <w:p w14:paraId="4201D389" w14:textId="77777777" w:rsidR="008111E6" w:rsidRDefault="008111E6" w:rsidP="00E206AB"/>
        </w:tc>
      </w:tr>
      <w:tr w:rsidR="008111E6" w14:paraId="58EBBC73" w14:textId="77777777" w:rsidTr="00DC5B1F">
        <w:trPr>
          <w:trHeight w:val="257"/>
        </w:trPr>
        <w:tc>
          <w:tcPr>
            <w:tcW w:w="899" w:type="dxa"/>
          </w:tcPr>
          <w:p w14:paraId="02DA861E" w14:textId="77777777" w:rsidR="008111E6" w:rsidRDefault="008111E6" w:rsidP="00E206AB">
            <w:r>
              <w:t>FR_37</w:t>
            </w:r>
          </w:p>
        </w:tc>
        <w:tc>
          <w:tcPr>
            <w:tcW w:w="2787" w:type="dxa"/>
          </w:tcPr>
          <w:p w14:paraId="1457D750" w14:textId="77777777" w:rsidR="008111E6" w:rsidRPr="006705B9" w:rsidRDefault="008111E6" w:rsidP="00E206AB">
            <w:pPr>
              <w:rPr>
                <w:rFonts w:ascii="Times New Roman" w:hAnsi="Times New Roman" w:cs="Times New Roman"/>
                <w:sz w:val="24"/>
                <w:szCs w:val="24"/>
              </w:rPr>
            </w:pPr>
            <w:r w:rsidRPr="006705B9">
              <w:rPr>
                <w:rFonts w:ascii="Times New Roman" w:hAnsi="Times New Roman" w:cs="Times New Roman"/>
                <w:sz w:val="24"/>
                <w:szCs w:val="24"/>
              </w:rPr>
              <w:t>The customer can take a quiz to find out the most compatible products regarding their concerns.</w:t>
            </w:r>
          </w:p>
        </w:tc>
        <w:tc>
          <w:tcPr>
            <w:tcW w:w="2126" w:type="dxa"/>
          </w:tcPr>
          <w:p w14:paraId="08EBC434" w14:textId="77777777" w:rsidR="008111E6" w:rsidRPr="006705B9" w:rsidRDefault="008111E6" w:rsidP="00E206AB">
            <w:pPr>
              <w:rPr>
                <w:rFonts w:ascii="Times New Roman" w:hAnsi="Times New Roman" w:cs="Times New Roman"/>
              </w:rPr>
            </w:pPr>
            <w:r w:rsidRPr="006705B9">
              <w:rPr>
                <w:rFonts w:ascii="Times New Roman" w:hAnsi="Times New Roman" w:cs="Times New Roman"/>
              </w:rPr>
              <w:t>This will help the customer to get the right products regarding their skin concerns.</w:t>
            </w:r>
          </w:p>
        </w:tc>
        <w:tc>
          <w:tcPr>
            <w:tcW w:w="1141" w:type="dxa"/>
          </w:tcPr>
          <w:p w14:paraId="57D2A27B" w14:textId="77777777" w:rsidR="008111E6" w:rsidRDefault="008111E6" w:rsidP="00E206AB">
            <w:r>
              <w:t>High</w:t>
            </w:r>
          </w:p>
        </w:tc>
        <w:tc>
          <w:tcPr>
            <w:tcW w:w="1388" w:type="dxa"/>
          </w:tcPr>
          <w:p w14:paraId="46B02D3D" w14:textId="77777777" w:rsidR="008111E6" w:rsidRDefault="008111E6" w:rsidP="00E206AB">
            <w:r>
              <w:t>23/04/2022</w:t>
            </w:r>
          </w:p>
        </w:tc>
        <w:tc>
          <w:tcPr>
            <w:tcW w:w="2543" w:type="dxa"/>
          </w:tcPr>
          <w:p w14:paraId="6FC44DDB" w14:textId="77777777" w:rsidR="008111E6" w:rsidRDefault="008111E6" w:rsidP="00E206AB"/>
        </w:tc>
      </w:tr>
      <w:tr w:rsidR="008111E6" w14:paraId="04A7F818" w14:textId="77777777" w:rsidTr="00DC5B1F">
        <w:trPr>
          <w:trHeight w:val="257"/>
        </w:trPr>
        <w:tc>
          <w:tcPr>
            <w:tcW w:w="899" w:type="dxa"/>
          </w:tcPr>
          <w:p w14:paraId="66A96536" w14:textId="77777777" w:rsidR="008111E6" w:rsidRDefault="008111E6" w:rsidP="00E206AB">
            <w:r>
              <w:t>FR_38</w:t>
            </w:r>
          </w:p>
        </w:tc>
        <w:tc>
          <w:tcPr>
            <w:tcW w:w="2787" w:type="dxa"/>
          </w:tcPr>
          <w:p w14:paraId="0B9CB5DE" w14:textId="77777777" w:rsidR="008111E6" w:rsidRPr="006705B9" w:rsidRDefault="008111E6" w:rsidP="00E206AB">
            <w:pPr>
              <w:rPr>
                <w:rFonts w:ascii="Times New Roman" w:hAnsi="Times New Roman" w:cs="Times New Roman"/>
                <w:sz w:val="24"/>
                <w:szCs w:val="24"/>
              </w:rPr>
            </w:pPr>
            <w:r w:rsidRPr="006705B9">
              <w:rPr>
                <w:rFonts w:ascii="Times New Roman" w:hAnsi="Times New Roman" w:cs="Times New Roman"/>
                <w:sz w:val="24"/>
                <w:szCs w:val="24"/>
              </w:rPr>
              <w:t>The customer can download their recipe or save it on their personal account.</w:t>
            </w:r>
          </w:p>
        </w:tc>
        <w:tc>
          <w:tcPr>
            <w:tcW w:w="2126" w:type="dxa"/>
          </w:tcPr>
          <w:p w14:paraId="15F9B2AF" w14:textId="77777777" w:rsidR="008111E6" w:rsidRPr="006705B9" w:rsidRDefault="008111E6" w:rsidP="00E206AB">
            <w:pPr>
              <w:rPr>
                <w:rFonts w:ascii="Times New Roman" w:hAnsi="Times New Roman" w:cs="Times New Roman"/>
              </w:rPr>
            </w:pPr>
            <w:r w:rsidRPr="006705B9">
              <w:rPr>
                <w:rFonts w:ascii="Times New Roman" w:hAnsi="Times New Roman" w:cs="Times New Roman"/>
              </w:rPr>
              <w:t>This extra feature will help the customer account to have the recipe at any time, even when offline.</w:t>
            </w:r>
          </w:p>
        </w:tc>
        <w:tc>
          <w:tcPr>
            <w:tcW w:w="1141" w:type="dxa"/>
          </w:tcPr>
          <w:p w14:paraId="27489D6C" w14:textId="77777777" w:rsidR="008111E6" w:rsidRDefault="008111E6" w:rsidP="00E206AB">
            <w:r>
              <w:t>Low</w:t>
            </w:r>
          </w:p>
        </w:tc>
        <w:tc>
          <w:tcPr>
            <w:tcW w:w="1388" w:type="dxa"/>
          </w:tcPr>
          <w:p w14:paraId="27CBF467" w14:textId="77777777" w:rsidR="008111E6" w:rsidRDefault="008111E6" w:rsidP="00E206AB">
            <w:r>
              <w:t>23/04/2022</w:t>
            </w:r>
          </w:p>
        </w:tc>
        <w:tc>
          <w:tcPr>
            <w:tcW w:w="2543" w:type="dxa"/>
          </w:tcPr>
          <w:p w14:paraId="566BE7C9" w14:textId="77777777" w:rsidR="008111E6" w:rsidRDefault="008111E6" w:rsidP="00E206AB"/>
        </w:tc>
      </w:tr>
      <w:tr w:rsidR="008111E6" w14:paraId="5F8F2F31" w14:textId="77777777" w:rsidTr="00DC5B1F">
        <w:trPr>
          <w:trHeight w:val="257"/>
        </w:trPr>
        <w:tc>
          <w:tcPr>
            <w:tcW w:w="899" w:type="dxa"/>
          </w:tcPr>
          <w:p w14:paraId="3AE55DAD" w14:textId="77777777" w:rsidR="008111E6" w:rsidRDefault="008111E6" w:rsidP="00E206AB">
            <w:r>
              <w:t>FR_39</w:t>
            </w:r>
          </w:p>
        </w:tc>
        <w:tc>
          <w:tcPr>
            <w:tcW w:w="2787" w:type="dxa"/>
          </w:tcPr>
          <w:p w14:paraId="0C478F17" w14:textId="77777777" w:rsidR="008111E6" w:rsidRPr="006705B9" w:rsidRDefault="008111E6" w:rsidP="00E206AB">
            <w:pPr>
              <w:rPr>
                <w:rFonts w:ascii="Times New Roman" w:hAnsi="Times New Roman" w:cs="Times New Roman"/>
                <w:sz w:val="24"/>
                <w:szCs w:val="24"/>
              </w:rPr>
            </w:pPr>
            <w:r w:rsidRPr="006705B9">
              <w:rPr>
                <w:rFonts w:ascii="Times New Roman" w:hAnsi="Times New Roman" w:cs="Times New Roman"/>
                <w:sz w:val="24"/>
                <w:szCs w:val="24"/>
              </w:rPr>
              <w:t>The customer can upload daily/ weekly/ monthly updates after using the products</w:t>
            </w:r>
          </w:p>
        </w:tc>
        <w:tc>
          <w:tcPr>
            <w:tcW w:w="2126" w:type="dxa"/>
          </w:tcPr>
          <w:p w14:paraId="304925A5" w14:textId="77777777" w:rsidR="008111E6" w:rsidRPr="006705B9" w:rsidRDefault="008111E6" w:rsidP="00E206AB">
            <w:pPr>
              <w:rPr>
                <w:rFonts w:ascii="Times New Roman" w:hAnsi="Times New Roman" w:cs="Times New Roman"/>
              </w:rPr>
            </w:pPr>
            <w:r w:rsidRPr="006705B9">
              <w:rPr>
                <w:rFonts w:ascii="Times New Roman" w:hAnsi="Times New Roman" w:cs="Times New Roman"/>
              </w:rPr>
              <w:t>Customer can see their progress and decide if they want to continue using a specific product or not.</w:t>
            </w:r>
          </w:p>
        </w:tc>
        <w:tc>
          <w:tcPr>
            <w:tcW w:w="1141" w:type="dxa"/>
          </w:tcPr>
          <w:p w14:paraId="0135FEF1" w14:textId="77777777" w:rsidR="008111E6" w:rsidRDefault="008111E6" w:rsidP="00E206AB">
            <w:r>
              <w:t>Low</w:t>
            </w:r>
          </w:p>
        </w:tc>
        <w:tc>
          <w:tcPr>
            <w:tcW w:w="1388" w:type="dxa"/>
          </w:tcPr>
          <w:p w14:paraId="0F82086B" w14:textId="77777777" w:rsidR="008111E6" w:rsidRDefault="008111E6" w:rsidP="00E206AB">
            <w:r>
              <w:t>23/04/2022</w:t>
            </w:r>
          </w:p>
        </w:tc>
        <w:tc>
          <w:tcPr>
            <w:tcW w:w="2543" w:type="dxa"/>
          </w:tcPr>
          <w:p w14:paraId="0A89B270" w14:textId="77777777" w:rsidR="008111E6" w:rsidRDefault="008111E6" w:rsidP="00E206AB"/>
        </w:tc>
      </w:tr>
      <w:tr w:rsidR="008111E6" w14:paraId="65894B89" w14:textId="77777777" w:rsidTr="00DC5B1F">
        <w:trPr>
          <w:trHeight w:val="257"/>
        </w:trPr>
        <w:tc>
          <w:tcPr>
            <w:tcW w:w="899" w:type="dxa"/>
          </w:tcPr>
          <w:p w14:paraId="13124B59" w14:textId="77777777" w:rsidR="008111E6" w:rsidRDefault="008111E6" w:rsidP="00E206AB">
            <w:r>
              <w:t>FR_40</w:t>
            </w:r>
          </w:p>
        </w:tc>
        <w:tc>
          <w:tcPr>
            <w:tcW w:w="2787" w:type="dxa"/>
          </w:tcPr>
          <w:p w14:paraId="3FE15DB7" w14:textId="77777777" w:rsidR="008111E6" w:rsidRPr="006705B9" w:rsidRDefault="008111E6" w:rsidP="00E206AB">
            <w:pPr>
              <w:rPr>
                <w:rFonts w:ascii="Times New Roman" w:hAnsi="Times New Roman" w:cs="Times New Roman"/>
                <w:sz w:val="24"/>
                <w:szCs w:val="24"/>
              </w:rPr>
            </w:pPr>
            <w:r w:rsidRPr="006705B9">
              <w:rPr>
                <w:rFonts w:ascii="Times New Roman" w:hAnsi="Times New Roman" w:cs="Times New Roman"/>
                <w:sz w:val="24"/>
                <w:szCs w:val="24"/>
              </w:rPr>
              <w:t>The customer can send and receive messages to the employee or the automatic system.</w:t>
            </w:r>
          </w:p>
        </w:tc>
        <w:tc>
          <w:tcPr>
            <w:tcW w:w="2126" w:type="dxa"/>
          </w:tcPr>
          <w:p w14:paraId="43D4FACA" w14:textId="77777777" w:rsidR="008111E6" w:rsidRPr="006705B9" w:rsidRDefault="008111E6" w:rsidP="00E206AB">
            <w:pPr>
              <w:rPr>
                <w:rFonts w:ascii="Times New Roman" w:hAnsi="Times New Roman" w:cs="Times New Roman"/>
              </w:rPr>
            </w:pPr>
            <w:r w:rsidRPr="006705B9">
              <w:rPr>
                <w:rFonts w:ascii="Times New Roman" w:hAnsi="Times New Roman" w:cs="Times New Roman"/>
              </w:rPr>
              <w:t>This will help the customers with a problem they might have.</w:t>
            </w:r>
          </w:p>
        </w:tc>
        <w:tc>
          <w:tcPr>
            <w:tcW w:w="1141" w:type="dxa"/>
          </w:tcPr>
          <w:p w14:paraId="5CA5F1E5" w14:textId="77777777" w:rsidR="008111E6" w:rsidRDefault="008111E6" w:rsidP="00E206AB">
            <w:r>
              <w:t>High</w:t>
            </w:r>
          </w:p>
        </w:tc>
        <w:tc>
          <w:tcPr>
            <w:tcW w:w="1388" w:type="dxa"/>
          </w:tcPr>
          <w:p w14:paraId="653DC837" w14:textId="77777777" w:rsidR="008111E6" w:rsidRDefault="008111E6" w:rsidP="00E206AB">
            <w:r>
              <w:t>23/04/2022</w:t>
            </w:r>
          </w:p>
        </w:tc>
        <w:tc>
          <w:tcPr>
            <w:tcW w:w="2543" w:type="dxa"/>
          </w:tcPr>
          <w:p w14:paraId="0E36C0A6" w14:textId="77777777" w:rsidR="008111E6" w:rsidRDefault="008111E6" w:rsidP="00E206AB"/>
        </w:tc>
      </w:tr>
      <w:tr w:rsidR="008111E6" w14:paraId="40EB17AD" w14:textId="77777777" w:rsidTr="00DC5B1F">
        <w:trPr>
          <w:trHeight w:val="257"/>
        </w:trPr>
        <w:tc>
          <w:tcPr>
            <w:tcW w:w="899" w:type="dxa"/>
          </w:tcPr>
          <w:p w14:paraId="5F23BF8D" w14:textId="77777777" w:rsidR="008111E6" w:rsidRDefault="008111E6" w:rsidP="00E206AB">
            <w:r>
              <w:t>FR_41</w:t>
            </w:r>
          </w:p>
        </w:tc>
        <w:tc>
          <w:tcPr>
            <w:tcW w:w="2787" w:type="dxa"/>
          </w:tcPr>
          <w:p w14:paraId="79787CEE" w14:textId="77777777" w:rsidR="008111E6" w:rsidRPr="006705B9" w:rsidRDefault="008111E6" w:rsidP="00E206AB">
            <w:pPr>
              <w:rPr>
                <w:rFonts w:ascii="Times New Roman" w:hAnsi="Times New Roman" w:cs="Times New Roman"/>
                <w:sz w:val="24"/>
                <w:szCs w:val="24"/>
              </w:rPr>
            </w:pPr>
            <w:r w:rsidRPr="006705B9">
              <w:rPr>
                <w:rFonts w:ascii="Times New Roman" w:hAnsi="Times New Roman" w:cs="Times New Roman"/>
                <w:sz w:val="24"/>
                <w:szCs w:val="24"/>
              </w:rPr>
              <w:t>The customer can write a public or private review regarding a product.</w:t>
            </w:r>
          </w:p>
        </w:tc>
        <w:tc>
          <w:tcPr>
            <w:tcW w:w="2126" w:type="dxa"/>
          </w:tcPr>
          <w:p w14:paraId="1E5DA834" w14:textId="77777777" w:rsidR="008111E6" w:rsidRPr="006705B9" w:rsidRDefault="008111E6" w:rsidP="00E206AB">
            <w:pPr>
              <w:rPr>
                <w:rFonts w:ascii="Times New Roman" w:hAnsi="Times New Roman" w:cs="Times New Roman"/>
              </w:rPr>
            </w:pPr>
            <w:r w:rsidRPr="006705B9">
              <w:rPr>
                <w:rFonts w:ascii="Times New Roman" w:hAnsi="Times New Roman" w:cs="Times New Roman"/>
              </w:rPr>
              <w:t>Customers decide if they want that their review to be seen by everyone or just employee/admin.</w:t>
            </w:r>
          </w:p>
        </w:tc>
        <w:tc>
          <w:tcPr>
            <w:tcW w:w="1141" w:type="dxa"/>
          </w:tcPr>
          <w:p w14:paraId="0A0AA28B" w14:textId="77777777" w:rsidR="008111E6" w:rsidRDefault="008111E6" w:rsidP="00E206AB">
            <w:r>
              <w:t>Medium</w:t>
            </w:r>
          </w:p>
        </w:tc>
        <w:tc>
          <w:tcPr>
            <w:tcW w:w="1388" w:type="dxa"/>
          </w:tcPr>
          <w:p w14:paraId="550A6531" w14:textId="77777777" w:rsidR="008111E6" w:rsidRDefault="008111E6" w:rsidP="00E206AB">
            <w:r>
              <w:t>23/04/2022</w:t>
            </w:r>
          </w:p>
        </w:tc>
        <w:tc>
          <w:tcPr>
            <w:tcW w:w="2543" w:type="dxa"/>
          </w:tcPr>
          <w:p w14:paraId="0AD8F992" w14:textId="77777777" w:rsidR="008111E6" w:rsidRDefault="008111E6" w:rsidP="00E206AB"/>
        </w:tc>
      </w:tr>
      <w:tr w:rsidR="008111E6" w14:paraId="0906ABE8" w14:textId="77777777" w:rsidTr="00DC5B1F">
        <w:trPr>
          <w:trHeight w:val="257"/>
        </w:trPr>
        <w:tc>
          <w:tcPr>
            <w:tcW w:w="899" w:type="dxa"/>
          </w:tcPr>
          <w:p w14:paraId="15F8262F" w14:textId="77777777" w:rsidR="008111E6" w:rsidRDefault="008111E6" w:rsidP="00E206AB">
            <w:r>
              <w:t>FR_42</w:t>
            </w:r>
          </w:p>
        </w:tc>
        <w:tc>
          <w:tcPr>
            <w:tcW w:w="2787" w:type="dxa"/>
          </w:tcPr>
          <w:p w14:paraId="6BDDA6D9" w14:textId="77777777" w:rsidR="008111E6" w:rsidRPr="006705B9" w:rsidRDefault="008111E6" w:rsidP="00E206AB">
            <w:pPr>
              <w:rPr>
                <w:rFonts w:ascii="Times New Roman" w:hAnsi="Times New Roman" w:cs="Times New Roman"/>
                <w:sz w:val="24"/>
                <w:szCs w:val="24"/>
              </w:rPr>
            </w:pPr>
            <w:r w:rsidRPr="006705B9">
              <w:rPr>
                <w:rFonts w:ascii="Times New Roman" w:hAnsi="Times New Roman" w:cs="Times New Roman"/>
                <w:sz w:val="24"/>
                <w:szCs w:val="24"/>
              </w:rPr>
              <w:t>The customer can change only his own password.</w:t>
            </w:r>
          </w:p>
        </w:tc>
        <w:tc>
          <w:tcPr>
            <w:tcW w:w="2126" w:type="dxa"/>
          </w:tcPr>
          <w:p w14:paraId="3156C181" w14:textId="77777777" w:rsidR="008111E6" w:rsidRPr="006705B9" w:rsidRDefault="008111E6" w:rsidP="00E206AB">
            <w:pPr>
              <w:rPr>
                <w:rFonts w:ascii="Times New Roman" w:hAnsi="Times New Roman" w:cs="Times New Roman"/>
              </w:rPr>
            </w:pPr>
            <w:r w:rsidRPr="006705B9">
              <w:rPr>
                <w:rFonts w:ascii="Times New Roman" w:hAnsi="Times New Roman" w:cs="Times New Roman"/>
              </w:rPr>
              <w:t>The customer has the right to change his password.</w:t>
            </w:r>
          </w:p>
        </w:tc>
        <w:tc>
          <w:tcPr>
            <w:tcW w:w="1141" w:type="dxa"/>
          </w:tcPr>
          <w:p w14:paraId="684A3047" w14:textId="77777777" w:rsidR="008111E6" w:rsidRDefault="008111E6" w:rsidP="00E206AB">
            <w:r>
              <w:t>Medium</w:t>
            </w:r>
          </w:p>
        </w:tc>
        <w:tc>
          <w:tcPr>
            <w:tcW w:w="1388" w:type="dxa"/>
          </w:tcPr>
          <w:p w14:paraId="012AF966" w14:textId="77777777" w:rsidR="008111E6" w:rsidRDefault="008111E6" w:rsidP="00E206AB">
            <w:r>
              <w:t>23/04/2022</w:t>
            </w:r>
          </w:p>
        </w:tc>
        <w:tc>
          <w:tcPr>
            <w:tcW w:w="2543" w:type="dxa"/>
          </w:tcPr>
          <w:p w14:paraId="68AE7D38" w14:textId="77777777" w:rsidR="008111E6" w:rsidRDefault="008111E6" w:rsidP="00E206AB"/>
        </w:tc>
      </w:tr>
      <w:tr w:rsidR="008111E6" w14:paraId="3A1C3517" w14:textId="77777777" w:rsidTr="00DC5B1F">
        <w:trPr>
          <w:trHeight w:val="257"/>
        </w:trPr>
        <w:tc>
          <w:tcPr>
            <w:tcW w:w="899" w:type="dxa"/>
          </w:tcPr>
          <w:p w14:paraId="5FFDAB10" w14:textId="77777777" w:rsidR="008111E6" w:rsidRDefault="008111E6" w:rsidP="00E206AB">
            <w:r>
              <w:t>FR_43</w:t>
            </w:r>
          </w:p>
        </w:tc>
        <w:tc>
          <w:tcPr>
            <w:tcW w:w="2787" w:type="dxa"/>
          </w:tcPr>
          <w:p w14:paraId="21985F1A" w14:textId="77777777" w:rsidR="008111E6" w:rsidRPr="006705B9" w:rsidRDefault="008111E6" w:rsidP="00E206AB">
            <w:pPr>
              <w:rPr>
                <w:rFonts w:ascii="Times New Roman" w:hAnsi="Times New Roman" w:cs="Times New Roman"/>
                <w:sz w:val="24"/>
                <w:szCs w:val="24"/>
              </w:rPr>
            </w:pPr>
            <w:r w:rsidRPr="006705B9">
              <w:rPr>
                <w:rFonts w:ascii="Times New Roman" w:hAnsi="Times New Roman" w:cs="Times New Roman"/>
                <w:sz w:val="24"/>
                <w:szCs w:val="24"/>
              </w:rPr>
              <w:t>The customer can receive notifications when a product he wants has arrived.</w:t>
            </w:r>
          </w:p>
        </w:tc>
        <w:tc>
          <w:tcPr>
            <w:tcW w:w="2126" w:type="dxa"/>
          </w:tcPr>
          <w:p w14:paraId="6D853D90" w14:textId="77777777" w:rsidR="008111E6" w:rsidRPr="006705B9" w:rsidRDefault="008111E6" w:rsidP="00E206AB">
            <w:pPr>
              <w:rPr>
                <w:rFonts w:ascii="Times New Roman" w:hAnsi="Times New Roman" w:cs="Times New Roman"/>
              </w:rPr>
            </w:pPr>
            <w:r w:rsidRPr="006705B9">
              <w:rPr>
                <w:rFonts w:ascii="Times New Roman" w:hAnsi="Times New Roman" w:cs="Times New Roman"/>
              </w:rPr>
              <w:t>If in any case, they want a product that is out of stock, when the product has arrived, they will get a notification.</w:t>
            </w:r>
          </w:p>
        </w:tc>
        <w:tc>
          <w:tcPr>
            <w:tcW w:w="1141" w:type="dxa"/>
          </w:tcPr>
          <w:p w14:paraId="2B97A457" w14:textId="77777777" w:rsidR="008111E6" w:rsidRDefault="008111E6" w:rsidP="00E206AB">
            <w:r>
              <w:t>Medium</w:t>
            </w:r>
          </w:p>
        </w:tc>
        <w:tc>
          <w:tcPr>
            <w:tcW w:w="1388" w:type="dxa"/>
          </w:tcPr>
          <w:p w14:paraId="73886E27" w14:textId="77777777" w:rsidR="008111E6" w:rsidRDefault="008111E6" w:rsidP="00E206AB">
            <w:r>
              <w:t>23/04/2022</w:t>
            </w:r>
          </w:p>
        </w:tc>
        <w:tc>
          <w:tcPr>
            <w:tcW w:w="2543" w:type="dxa"/>
          </w:tcPr>
          <w:p w14:paraId="53F6B21F" w14:textId="77777777" w:rsidR="008111E6" w:rsidRDefault="008111E6" w:rsidP="00E206AB"/>
        </w:tc>
      </w:tr>
      <w:tr w:rsidR="008111E6" w14:paraId="6FBAA63C" w14:textId="77777777" w:rsidTr="00DC5B1F">
        <w:trPr>
          <w:trHeight w:val="257"/>
        </w:trPr>
        <w:tc>
          <w:tcPr>
            <w:tcW w:w="899" w:type="dxa"/>
          </w:tcPr>
          <w:p w14:paraId="672D876C" w14:textId="77777777" w:rsidR="008111E6" w:rsidRDefault="008111E6" w:rsidP="00E206AB">
            <w:r>
              <w:lastRenderedPageBreak/>
              <w:t>FR_44</w:t>
            </w:r>
          </w:p>
        </w:tc>
        <w:tc>
          <w:tcPr>
            <w:tcW w:w="2787" w:type="dxa"/>
          </w:tcPr>
          <w:p w14:paraId="58B132CB" w14:textId="77777777" w:rsidR="008111E6" w:rsidRPr="006705B9" w:rsidRDefault="008111E6" w:rsidP="00E206AB">
            <w:pPr>
              <w:rPr>
                <w:rFonts w:ascii="Times New Roman" w:hAnsi="Times New Roman" w:cs="Times New Roman"/>
                <w:sz w:val="24"/>
                <w:szCs w:val="24"/>
              </w:rPr>
            </w:pPr>
            <w:r w:rsidRPr="006705B9">
              <w:rPr>
                <w:rFonts w:ascii="Times New Roman" w:hAnsi="Times New Roman" w:cs="Times New Roman"/>
                <w:sz w:val="24"/>
                <w:szCs w:val="24"/>
              </w:rPr>
              <w:t>The customer can see some of the most common allergies in products.</w:t>
            </w:r>
          </w:p>
        </w:tc>
        <w:tc>
          <w:tcPr>
            <w:tcW w:w="2126" w:type="dxa"/>
          </w:tcPr>
          <w:p w14:paraId="20F6798E" w14:textId="77777777" w:rsidR="008111E6" w:rsidRPr="006705B9" w:rsidRDefault="008111E6" w:rsidP="00E206AB">
            <w:pPr>
              <w:rPr>
                <w:rFonts w:ascii="Times New Roman" w:hAnsi="Times New Roman" w:cs="Times New Roman"/>
              </w:rPr>
            </w:pPr>
            <w:r w:rsidRPr="006705B9">
              <w:rPr>
                <w:rFonts w:ascii="Times New Roman" w:hAnsi="Times New Roman" w:cs="Times New Roman"/>
              </w:rPr>
              <w:t>This will help the customer to see if a product that he/she is interested in has an ingredient that can cause an allergic reaction.</w:t>
            </w:r>
          </w:p>
        </w:tc>
        <w:tc>
          <w:tcPr>
            <w:tcW w:w="1141" w:type="dxa"/>
          </w:tcPr>
          <w:p w14:paraId="2AA1EDF7" w14:textId="77777777" w:rsidR="008111E6" w:rsidRDefault="008111E6" w:rsidP="00E206AB">
            <w:r>
              <w:t>Medium</w:t>
            </w:r>
          </w:p>
        </w:tc>
        <w:tc>
          <w:tcPr>
            <w:tcW w:w="1388" w:type="dxa"/>
          </w:tcPr>
          <w:p w14:paraId="2132EB1C" w14:textId="77777777" w:rsidR="008111E6" w:rsidRDefault="008111E6" w:rsidP="00E206AB">
            <w:r>
              <w:t>23/04/2022</w:t>
            </w:r>
          </w:p>
        </w:tc>
        <w:tc>
          <w:tcPr>
            <w:tcW w:w="2543" w:type="dxa"/>
          </w:tcPr>
          <w:p w14:paraId="39724480" w14:textId="77777777" w:rsidR="008111E6" w:rsidRDefault="008111E6" w:rsidP="00E206AB"/>
        </w:tc>
      </w:tr>
      <w:tr w:rsidR="008111E6" w14:paraId="08367823" w14:textId="77777777" w:rsidTr="00DC5B1F">
        <w:trPr>
          <w:trHeight w:val="257"/>
        </w:trPr>
        <w:tc>
          <w:tcPr>
            <w:tcW w:w="899" w:type="dxa"/>
          </w:tcPr>
          <w:p w14:paraId="66882D6D" w14:textId="77777777" w:rsidR="008111E6" w:rsidRDefault="008111E6" w:rsidP="00E206AB">
            <w:r>
              <w:t>FR_45</w:t>
            </w:r>
          </w:p>
        </w:tc>
        <w:tc>
          <w:tcPr>
            <w:tcW w:w="2787" w:type="dxa"/>
          </w:tcPr>
          <w:p w14:paraId="1143A284" w14:textId="77777777" w:rsidR="008111E6" w:rsidRPr="006705B9" w:rsidRDefault="008111E6" w:rsidP="00E206AB">
            <w:pPr>
              <w:rPr>
                <w:rFonts w:ascii="Times New Roman" w:hAnsi="Times New Roman" w:cs="Times New Roman"/>
                <w:sz w:val="24"/>
                <w:szCs w:val="24"/>
              </w:rPr>
            </w:pPr>
            <w:r w:rsidRPr="006705B9">
              <w:rPr>
                <w:rFonts w:ascii="Times New Roman" w:hAnsi="Times New Roman" w:cs="Times New Roman"/>
                <w:sz w:val="24"/>
                <w:szCs w:val="24"/>
              </w:rPr>
              <w:t>The customer can deactivate their account anytime.</w:t>
            </w:r>
          </w:p>
        </w:tc>
        <w:tc>
          <w:tcPr>
            <w:tcW w:w="2126" w:type="dxa"/>
          </w:tcPr>
          <w:p w14:paraId="6ABE555A" w14:textId="77777777" w:rsidR="008111E6" w:rsidRPr="006705B9" w:rsidRDefault="008111E6" w:rsidP="00E206AB">
            <w:pPr>
              <w:rPr>
                <w:rFonts w:ascii="Times New Roman" w:hAnsi="Times New Roman" w:cs="Times New Roman"/>
              </w:rPr>
            </w:pPr>
            <w:r w:rsidRPr="006705B9">
              <w:rPr>
                <w:rFonts w:ascii="Times New Roman" w:hAnsi="Times New Roman" w:cs="Times New Roman"/>
              </w:rPr>
              <w:t xml:space="preserve">If the customer doesn’t want to use the website </w:t>
            </w:r>
            <w:proofErr w:type="gramStart"/>
            <w:r w:rsidRPr="006705B9">
              <w:rPr>
                <w:rFonts w:ascii="Times New Roman" w:hAnsi="Times New Roman" w:cs="Times New Roman"/>
              </w:rPr>
              <w:t>anymore</w:t>
            </w:r>
            <w:proofErr w:type="gramEnd"/>
            <w:r w:rsidRPr="006705B9">
              <w:rPr>
                <w:rFonts w:ascii="Times New Roman" w:hAnsi="Times New Roman" w:cs="Times New Roman"/>
              </w:rPr>
              <w:t xml:space="preserve"> they can deactivate their account.</w:t>
            </w:r>
          </w:p>
        </w:tc>
        <w:tc>
          <w:tcPr>
            <w:tcW w:w="1141" w:type="dxa"/>
          </w:tcPr>
          <w:p w14:paraId="22DD4EC4" w14:textId="77777777" w:rsidR="008111E6" w:rsidRDefault="008111E6" w:rsidP="00E206AB">
            <w:r>
              <w:t>Medium</w:t>
            </w:r>
          </w:p>
        </w:tc>
        <w:tc>
          <w:tcPr>
            <w:tcW w:w="1388" w:type="dxa"/>
          </w:tcPr>
          <w:p w14:paraId="1F236C5A" w14:textId="77777777" w:rsidR="008111E6" w:rsidRDefault="008111E6" w:rsidP="00E206AB">
            <w:r>
              <w:t>23/04/2022</w:t>
            </w:r>
          </w:p>
        </w:tc>
        <w:tc>
          <w:tcPr>
            <w:tcW w:w="2543" w:type="dxa"/>
          </w:tcPr>
          <w:p w14:paraId="2D00868C" w14:textId="77777777" w:rsidR="008111E6" w:rsidRDefault="008111E6" w:rsidP="00E206AB"/>
        </w:tc>
      </w:tr>
      <w:tr w:rsidR="00485AD7" w14:paraId="09CF07C5" w14:textId="77777777" w:rsidTr="00DC5B1F">
        <w:trPr>
          <w:trHeight w:val="257"/>
        </w:trPr>
        <w:tc>
          <w:tcPr>
            <w:tcW w:w="899" w:type="dxa"/>
          </w:tcPr>
          <w:p w14:paraId="7A042E0F" w14:textId="02CA6DB4" w:rsidR="00485AD7" w:rsidRDefault="00485AD7" w:rsidP="00E206AB">
            <w:r>
              <w:t>FR_46</w:t>
            </w:r>
          </w:p>
        </w:tc>
        <w:tc>
          <w:tcPr>
            <w:tcW w:w="2787" w:type="dxa"/>
          </w:tcPr>
          <w:p w14:paraId="0D67EDB6" w14:textId="3FC987EA" w:rsidR="00485AD7" w:rsidRPr="006705B9" w:rsidRDefault="00485AD7" w:rsidP="00E206AB">
            <w:pPr>
              <w:rPr>
                <w:rFonts w:ascii="Times New Roman" w:hAnsi="Times New Roman" w:cs="Times New Roman"/>
                <w:sz w:val="24"/>
                <w:szCs w:val="24"/>
              </w:rPr>
            </w:pPr>
            <w:r>
              <w:rPr>
                <w:rFonts w:ascii="Times New Roman" w:hAnsi="Times New Roman" w:cs="Times New Roman"/>
                <w:sz w:val="24"/>
                <w:szCs w:val="24"/>
              </w:rPr>
              <w:t>The customer can download the bill after making a purchase.</w:t>
            </w:r>
          </w:p>
        </w:tc>
        <w:tc>
          <w:tcPr>
            <w:tcW w:w="2126" w:type="dxa"/>
          </w:tcPr>
          <w:p w14:paraId="6717271F" w14:textId="34AA4253" w:rsidR="00485AD7" w:rsidRPr="006705B9" w:rsidRDefault="00485AD7" w:rsidP="00E206AB">
            <w:pPr>
              <w:rPr>
                <w:rFonts w:ascii="Times New Roman" w:hAnsi="Times New Roman" w:cs="Times New Roman"/>
              </w:rPr>
            </w:pPr>
            <w:r>
              <w:rPr>
                <w:rFonts w:ascii="Times New Roman" w:hAnsi="Times New Roman" w:cs="Times New Roman"/>
              </w:rPr>
              <w:t>This will help the customer to have a copy of its data even offline</w:t>
            </w:r>
          </w:p>
        </w:tc>
        <w:tc>
          <w:tcPr>
            <w:tcW w:w="1141" w:type="dxa"/>
          </w:tcPr>
          <w:p w14:paraId="7E44BF74" w14:textId="7B12C8D3" w:rsidR="00485AD7" w:rsidRDefault="00485AD7" w:rsidP="00E206AB">
            <w:r>
              <w:t>Medium</w:t>
            </w:r>
          </w:p>
        </w:tc>
        <w:tc>
          <w:tcPr>
            <w:tcW w:w="1388" w:type="dxa"/>
          </w:tcPr>
          <w:p w14:paraId="2E71B443" w14:textId="5920EABD" w:rsidR="00485AD7" w:rsidRDefault="00485AD7" w:rsidP="00E206AB">
            <w:r>
              <w:t>3/05/2022</w:t>
            </w:r>
          </w:p>
        </w:tc>
        <w:tc>
          <w:tcPr>
            <w:tcW w:w="2543" w:type="dxa"/>
          </w:tcPr>
          <w:p w14:paraId="5B1D3033" w14:textId="77777777" w:rsidR="00485AD7" w:rsidRDefault="00485AD7" w:rsidP="00E206AB"/>
        </w:tc>
      </w:tr>
    </w:tbl>
    <w:p w14:paraId="7819789A" w14:textId="74D3AFEB" w:rsidR="008111E6" w:rsidRDefault="008111E6" w:rsidP="00B555E2">
      <w:pPr>
        <w:rPr>
          <w:rFonts w:ascii="Times New Roman" w:hAnsi="Times New Roman" w:cs="Times New Roman"/>
          <w:b/>
          <w:bCs/>
          <w:sz w:val="20"/>
          <w:szCs w:val="20"/>
          <w:lang w:val="en-GB"/>
        </w:rPr>
      </w:pPr>
    </w:p>
    <w:p w14:paraId="7810BD02" w14:textId="352FF2A2" w:rsidR="0055242D" w:rsidRDefault="0055242D" w:rsidP="00B555E2">
      <w:pPr>
        <w:rPr>
          <w:rFonts w:ascii="Times New Roman" w:hAnsi="Times New Roman" w:cs="Times New Roman"/>
          <w:b/>
          <w:bCs/>
          <w:sz w:val="20"/>
          <w:szCs w:val="20"/>
          <w:lang w:val="en-GB"/>
        </w:rPr>
      </w:pPr>
    </w:p>
    <w:p w14:paraId="0B7C02E7" w14:textId="2F88076D" w:rsidR="0055242D" w:rsidRDefault="0055242D" w:rsidP="00B555E2">
      <w:pPr>
        <w:rPr>
          <w:rFonts w:ascii="Times New Roman" w:hAnsi="Times New Roman" w:cs="Times New Roman"/>
          <w:b/>
          <w:bCs/>
          <w:sz w:val="20"/>
          <w:szCs w:val="20"/>
          <w:lang w:val="en-GB"/>
        </w:rPr>
      </w:pPr>
    </w:p>
    <w:p w14:paraId="619AE461" w14:textId="77777777" w:rsidR="006705B9" w:rsidRPr="006705B9" w:rsidRDefault="006705B9" w:rsidP="006705B9">
      <w:pPr>
        <w:rPr>
          <w:lang w:val="en-GB"/>
        </w:rPr>
      </w:pPr>
    </w:p>
    <w:p w14:paraId="6D6B4E8C" w14:textId="3491A518" w:rsidR="0055242D" w:rsidRDefault="00B25B8D" w:rsidP="00B25B8D">
      <w:pPr>
        <w:pStyle w:val="Heading1"/>
        <w:rPr>
          <w:lang w:val="en-GB"/>
        </w:rPr>
      </w:pPr>
      <w:bookmarkStart w:id="16" w:name="_Toc101825783"/>
      <w:bookmarkStart w:id="17" w:name="_Toc106091932"/>
      <w:r>
        <w:rPr>
          <w:lang w:val="en-GB"/>
        </w:rPr>
        <w:t>Non – Functional Requirements</w:t>
      </w:r>
      <w:bookmarkEnd w:id="16"/>
      <w:bookmarkEnd w:id="17"/>
    </w:p>
    <w:p w14:paraId="10488F84" w14:textId="18ABE2C2" w:rsidR="00B25B8D" w:rsidRDefault="00B25B8D" w:rsidP="006705B9">
      <w:pPr>
        <w:pStyle w:val="Heading2"/>
        <w:rPr>
          <w:lang w:val="en-GB"/>
        </w:rPr>
      </w:pPr>
      <w:r>
        <w:rPr>
          <w:lang w:val="en-GB"/>
        </w:rPr>
        <w:t xml:space="preserve">                                        </w:t>
      </w:r>
      <w:bookmarkStart w:id="18" w:name="_Toc101825784"/>
      <w:bookmarkStart w:id="19" w:name="_Toc106091933"/>
      <w:r>
        <w:rPr>
          <w:lang w:val="en-GB"/>
        </w:rPr>
        <w:t>Product Requirements</w:t>
      </w:r>
      <w:bookmarkEnd w:id="18"/>
      <w:bookmarkEnd w:id="19"/>
    </w:p>
    <w:p w14:paraId="1526E32D" w14:textId="2DB08DBD" w:rsidR="00B25B8D" w:rsidRPr="00B25B8D" w:rsidRDefault="00AA6061" w:rsidP="006705B9">
      <w:pPr>
        <w:pStyle w:val="Heading3"/>
        <w:rPr>
          <w:lang w:val="en-GB"/>
        </w:rPr>
      </w:pPr>
      <w:bookmarkStart w:id="20" w:name="_Toc101825785"/>
      <w:bookmarkStart w:id="21" w:name="_Toc106091934"/>
      <w:r>
        <w:rPr>
          <w:lang w:val="en-GB"/>
        </w:rPr>
        <w:t>Usability Requirements</w:t>
      </w:r>
      <w:bookmarkEnd w:id="20"/>
      <w:bookmarkEnd w:id="21"/>
    </w:p>
    <w:p w14:paraId="7A733287" w14:textId="3A18AC6D" w:rsidR="00146A88" w:rsidRDefault="00460807" w:rsidP="00146A88">
      <w:pPr>
        <w:pStyle w:val="Heading4"/>
        <w:rPr>
          <w:lang w:val="en-GB"/>
        </w:rPr>
      </w:pPr>
      <w:r>
        <w:rPr>
          <w:lang w:val="en-GB"/>
        </w:rPr>
        <w:t>Efficiency</w:t>
      </w:r>
    </w:p>
    <w:p w14:paraId="5F9BAB6F" w14:textId="77777777" w:rsidR="00146A88" w:rsidRPr="00146A88" w:rsidRDefault="00146A88" w:rsidP="00146A88">
      <w:pPr>
        <w:rPr>
          <w:lang w:val="en-GB"/>
        </w:rPr>
      </w:pPr>
    </w:p>
    <w:p w14:paraId="190B9343" w14:textId="6C256147" w:rsidR="008111E6" w:rsidRDefault="00460807" w:rsidP="00460807">
      <w:pPr>
        <w:pStyle w:val="ListParagraph"/>
        <w:numPr>
          <w:ilvl w:val="0"/>
          <w:numId w:val="2"/>
        </w:numPr>
        <w:rPr>
          <w:lang w:val="en-GB"/>
        </w:rPr>
      </w:pPr>
      <w:r>
        <w:rPr>
          <w:lang w:val="en-GB"/>
        </w:rPr>
        <w:t>The web</w:t>
      </w:r>
      <w:r w:rsidR="00365D04">
        <w:rPr>
          <w:lang w:val="en-GB"/>
        </w:rPr>
        <w:t>site</w:t>
      </w:r>
      <w:r>
        <w:rPr>
          <w:lang w:val="en-GB"/>
        </w:rPr>
        <w:t xml:space="preserve"> would be very efficient, meaning that </w:t>
      </w:r>
      <w:r w:rsidR="00365D04">
        <w:rPr>
          <w:lang w:val="en-GB"/>
        </w:rPr>
        <w:t>the user will</w:t>
      </w:r>
      <w:r w:rsidR="006A5CBE">
        <w:rPr>
          <w:lang w:val="en-GB"/>
        </w:rPr>
        <w:t xml:space="preserve"> get </w:t>
      </w:r>
      <w:r w:rsidR="00CC6D66">
        <w:rPr>
          <w:lang w:val="en-GB"/>
        </w:rPr>
        <w:t>what their want quickly and with few or no user errors</w:t>
      </w:r>
      <w:r w:rsidR="00365D04">
        <w:rPr>
          <w:lang w:val="en-GB"/>
        </w:rPr>
        <w:t>.</w:t>
      </w:r>
    </w:p>
    <w:p w14:paraId="7B33A1BF" w14:textId="6F101A5D" w:rsidR="00365D04" w:rsidRDefault="00365D04" w:rsidP="00460807">
      <w:pPr>
        <w:pStyle w:val="ListParagraph"/>
        <w:numPr>
          <w:ilvl w:val="0"/>
          <w:numId w:val="2"/>
        </w:numPr>
        <w:rPr>
          <w:lang w:val="en-GB"/>
        </w:rPr>
      </w:pPr>
      <w:r>
        <w:rPr>
          <w:lang w:val="en-GB"/>
        </w:rPr>
        <w:t xml:space="preserve">Every element </w:t>
      </w:r>
      <w:r w:rsidR="006A5CBE">
        <w:rPr>
          <w:lang w:val="en-GB"/>
        </w:rPr>
        <w:t>on</w:t>
      </w:r>
      <w:r>
        <w:rPr>
          <w:lang w:val="en-GB"/>
        </w:rPr>
        <w:t xml:space="preserve"> the website would be understandabl</w:t>
      </w:r>
      <w:r w:rsidR="006A5CBE">
        <w:rPr>
          <w:lang w:val="en-GB"/>
        </w:rPr>
        <w:t xml:space="preserve">e and clearly </w:t>
      </w:r>
      <w:proofErr w:type="spellStart"/>
      <w:r w:rsidR="006A5CBE">
        <w:rPr>
          <w:lang w:val="en-GB"/>
        </w:rPr>
        <w:t>labeled</w:t>
      </w:r>
      <w:proofErr w:type="spellEnd"/>
      <w:r>
        <w:rPr>
          <w:lang w:val="en-GB"/>
        </w:rPr>
        <w:t>.</w:t>
      </w:r>
    </w:p>
    <w:p w14:paraId="17C29CF7" w14:textId="2C7DFEC6" w:rsidR="00365D04" w:rsidRDefault="006A5CBE" w:rsidP="00460807">
      <w:pPr>
        <w:pStyle w:val="ListParagraph"/>
        <w:numPr>
          <w:ilvl w:val="0"/>
          <w:numId w:val="2"/>
        </w:numPr>
        <w:rPr>
          <w:lang w:val="en-GB"/>
        </w:rPr>
      </w:pPr>
      <w:r>
        <w:rPr>
          <w:lang w:val="en-GB"/>
        </w:rPr>
        <w:t xml:space="preserve"> </w:t>
      </w:r>
    </w:p>
    <w:p w14:paraId="78A3AC5F" w14:textId="77777777" w:rsidR="00146A88" w:rsidRDefault="00146A88" w:rsidP="00146A88">
      <w:pPr>
        <w:pStyle w:val="ListParagraph"/>
        <w:rPr>
          <w:lang w:val="en-GB"/>
        </w:rPr>
      </w:pPr>
    </w:p>
    <w:p w14:paraId="54F193F8" w14:textId="2CE60D9D" w:rsidR="00CC6D66" w:rsidRDefault="00CC6D66" w:rsidP="00CC6D66">
      <w:pPr>
        <w:pStyle w:val="Heading4"/>
        <w:rPr>
          <w:lang w:val="en-GB"/>
        </w:rPr>
      </w:pPr>
      <w:r>
        <w:rPr>
          <w:lang w:val="en-GB"/>
        </w:rPr>
        <w:t>Effectiveness</w:t>
      </w:r>
    </w:p>
    <w:p w14:paraId="10A50D84" w14:textId="27042D63" w:rsidR="00CC6D66" w:rsidRDefault="00CC6D66" w:rsidP="00CC6D66">
      <w:pPr>
        <w:rPr>
          <w:lang w:val="en-GB"/>
        </w:rPr>
      </w:pPr>
    </w:p>
    <w:p w14:paraId="664DFDCA" w14:textId="502BAA11" w:rsidR="00CC6D66" w:rsidRDefault="00CC6D66" w:rsidP="00CC6D66">
      <w:pPr>
        <w:pStyle w:val="ListParagraph"/>
        <w:numPr>
          <w:ilvl w:val="0"/>
          <w:numId w:val="3"/>
        </w:numPr>
        <w:rPr>
          <w:lang w:val="en-GB"/>
        </w:rPr>
      </w:pPr>
      <w:r>
        <w:rPr>
          <w:lang w:val="en-GB"/>
        </w:rPr>
        <w:t>The website would be effective, meaning that it will be simple, and easy to learn and understand.</w:t>
      </w:r>
    </w:p>
    <w:p w14:paraId="3BF2E255" w14:textId="78AE19CD" w:rsidR="00CC6D66" w:rsidRDefault="00CC6D66" w:rsidP="00CC6D66">
      <w:pPr>
        <w:pStyle w:val="ListParagraph"/>
        <w:numPr>
          <w:ilvl w:val="0"/>
          <w:numId w:val="3"/>
        </w:numPr>
        <w:rPr>
          <w:lang w:val="en-GB"/>
        </w:rPr>
      </w:pPr>
      <w:r>
        <w:rPr>
          <w:lang w:val="en-GB"/>
        </w:rPr>
        <w:t xml:space="preserve">Every option that is </w:t>
      </w:r>
      <w:r w:rsidR="00D03F52">
        <w:rPr>
          <w:lang w:val="en-GB"/>
        </w:rPr>
        <w:t>on</w:t>
      </w:r>
      <w:r>
        <w:rPr>
          <w:lang w:val="en-GB"/>
        </w:rPr>
        <w:t xml:space="preserve"> the website will be explained </w:t>
      </w:r>
      <w:r w:rsidR="00D03F52">
        <w:rPr>
          <w:lang w:val="en-GB"/>
        </w:rPr>
        <w:t>in</w:t>
      </w:r>
      <w:r>
        <w:rPr>
          <w:lang w:val="en-GB"/>
        </w:rPr>
        <w:t xml:space="preserve"> a manual </w:t>
      </w:r>
      <w:r w:rsidR="00D03F52">
        <w:rPr>
          <w:lang w:val="en-GB"/>
        </w:rPr>
        <w:t>to eliminate ambiguities.</w:t>
      </w:r>
    </w:p>
    <w:p w14:paraId="4A20CC07" w14:textId="07AA9683" w:rsidR="00D03F52" w:rsidRDefault="00D03F52" w:rsidP="00CC6D66">
      <w:pPr>
        <w:pStyle w:val="ListParagraph"/>
        <w:numPr>
          <w:ilvl w:val="0"/>
          <w:numId w:val="3"/>
        </w:numPr>
        <w:rPr>
          <w:lang w:val="en-GB"/>
        </w:rPr>
      </w:pPr>
      <w:r>
        <w:rPr>
          <w:lang w:val="en-GB"/>
        </w:rPr>
        <w:t xml:space="preserve">Every error message would be clear and understandable for each user. </w:t>
      </w:r>
    </w:p>
    <w:p w14:paraId="365CD5EA" w14:textId="720CB95B" w:rsidR="00D03F52" w:rsidRDefault="00D03F52" w:rsidP="00CC6D66">
      <w:pPr>
        <w:pStyle w:val="ListParagraph"/>
        <w:numPr>
          <w:ilvl w:val="0"/>
          <w:numId w:val="3"/>
        </w:numPr>
        <w:rPr>
          <w:lang w:val="en-GB"/>
        </w:rPr>
      </w:pPr>
      <w:r>
        <w:rPr>
          <w:lang w:val="en-GB"/>
        </w:rPr>
        <w:t>The language of use would be simple.</w:t>
      </w:r>
    </w:p>
    <w:p w14:paraId="6D2FD7CF" w14:textId="77777777" w:rsidR="00146A88" w:rsidRDefault="00146A88" w:rsidP="00146A88">
      <w:pPr>
        <w:pStyle w:val="ListParagraph"/>
        <w:rPr>
          <w:lang w:val="en-GB"/>
        </w:rPr>
      </w:pPr>
    </w:p>
    <w:p w14:paraId="10E76E03" w14:textId="0CCB0A86" w:rsidR="00146A88" w:rsidRDefault="00D03F52" w:rsidP="0086755A">
      <w:pPr>
        <w:pStyle w:val="Heading4"/>
        <w:rPr>
          <w:lang w:val="en-GB"/>
        </w:rPr>
      </w:pPr>
      <w:r>
        <w:rPr>
          <w:lang w:val="en-GB"/>
        </w:rPr>
        <w:t xml:space="preserve"> </w:t>
      </w:r>
      <w:r w:rsidR="00146A88">
        <w:rPr>
          <w:lang w:val="en-GB"/>
        </w:rPr>
        <w:t>Error Tolerance</w:t>
      </w:r>
    </w:p>
    <w:p w14:paraId="645F6848" w14:textId="6684EFD9" w:rsidR="0086755A" w:rsidRPr="0086755A" w:rsidRDefault="0086755A" w:rsidP="0086755A">
      <w:pPr>
        <w:pStyle w:val="ListParagraph"/>
        <w:numPr>
          <w:ilvl w:val="0"/>
          <w:numId w:val="6"/>
        </w:numPr>
        <w:rPr>
          <w:lang w:val="en-GB"/>
        </w:rPr>
      </w:pPr>
      <w:r>
        <w:rPr>
          <w:lang w:val="en-GB"/>
        </w:rPr>
        <w:t>The website would have a low error rate, meaning that the user can easily recover from an error.</w:t>
      </w:r>
    </w:p>
    <w:p w14:paraId="19B6878F" w14:textId="15B8B09D" w:rsidR="00146A88" w:rsidRDefault="00146A88" w:rsidP="00146A88">
      <w:pPr>
        <w:pStyle w:val="ListParagraph"/>
        <w:numPr>
          <w:ilvl w:val="0"/>
          <w:numId w:val="4"/>
        </w:numPr>
        <w:rPr>
          <w:lang w:val="en-GB"/>
        </w:rPr>
      </w:pPr>
      <w:r>
        <w:rPr>
          <w:lang w:val="en-GB"/>
        </w:rPr>
        <w:t>T</w:t>
      </w:r>
      <w:r w:rsidR="009978E5">
        <w:rPr>
          <w:lang w:val="en-GB"/>
        </w:rPr>
        <w:t>he website will have the option “redo” so the users can have the opportunity to reset what they might have done.</w:t>
      </w:r>
    </w:p>
    <w:p w14:paraId="68E85009" w14:textId="24CE64B7" w:rsidR="009978E5" w:rsidRDefault="009978E5" w:rsidP="009978E5">
      <w:pPr>
        <w:pStyle w:val="ListParagraph"/>
        <w:numPr>
          <w:ilvl w:val="0"/>
          <w:numId w:val="4"/>
        </w:numPr>
        <w:rPr>
          <w:lang w:val="en-GB"/>
        </w:rPr>
      </w:pPr>
      <w:r>
        <w:rPr>
          <w:lang w:val="en-GB"/>
        </w:rPr>
        <w:lastRenderedPageBreak/>
        <w:t>Every option would be clear and distinct.</w:t>
      </w:r>
    </w:p>
    <w:p w14:paraId="1CFA8305" w14:textId="77777777" w:rsidR="0086755A" w:rsidRDefault="0086755A" w:rsidP="0086755A">
      <w:pPr>
        <w:pStyle w:val="ListParagraph"/>
        <w:rPr>
          <w:lang w:val="en-GB"/>
        </w:rPr>
      </w:pPr>
    </w:p>
    <w:p w14:paraId="1DA3B72C" w14:textId="4DC71AC7" w:rsidR="0086755A" w:rsidRDefault="0086755A" w:rsidP="0086755A">
      <w:pPr>
        <w:pStyle w:val="Heading4"/>
        <w:rPr>
          <w:lang w:val="en-GB"/>
        </w:rPr>
      </w:pPr>
      <w:r>
        <w:rPr>
          <w:lang w:val="en-GB"/>
        </w:rPr>
        <w:t>Memorability</w:t>
      </w:r>
    </w:p>
    <w:p w14:paraId="6A5B12E4" w14:textId="41E75D9B" w:rsidR="0086755A" w:rsidRDefault="0086755A" w:rsidP="0086755A">
      <w:pPr>
        <w:rPr>
          <w:lang w:val="en-GB"/>
        </w:rPr>
      </w:pPr>
    </w:p>
    <w:p w14:paraId="47450013" w14:textId="770B323E" w:rsidR="00DF0446" w:rsidRDefault="00DF0446" w:rsidP="00DF0446">
      <w:pPr>
        <w:pStyle w:val="ListParagraph"/>
        <w:numPr>
          <w:ilvl w:val="0"/>
          <w:numId w:val="7"/>
        </w:numPr>
        <w:rPr>
          <w:lang w:val="en-GB"/>
        </w:rPr>
      </w:pPr>
      <w:r>
        <w:rPr>
          <w:lang w:val="en-GB"/>
        </w:rPr>
        <w:t>The website would be memorable, meaning that the user will not have difficulties using it after returning after a period of time.</w:t>
      </w:r>
    </w:p>
    <w:p w14:paraId="03937B2C" w14:textId="567B1EC4" w:rsidR="00DF0446" w:rsidRDefault="00DF0446" w:rsidP="00DF0446">
      <w:pPr>
        <w:pStyle w:val="ListParagraph"/>
        <w:numPr>
          <w:ilvl w:val="0"/>
          <w:numId w:val="7"/>
        </w:numPr>
        <w:rPr>
          <w:lang w:val="en-GB"/>
        </w:rPr>
      </w:pPr>
      <w:r>
        <w:rPr>
          <w:lang w:val="en-GB"/>
        </w:rPr>
        <w:t xml:space="preserve">Every icon will be labelled which </w:t>
      </w:r>
      <w:r w:rsidR="00DC5B1F">
        <w:rPr>
          <w:lang w:val="en-GB"/>
        </w:rPr>
        <w:t>means the user will not be confused.</w:t>
      </w:r>
    </w:p>
    <w:p w14:paraId="4C581AD9" w14:textId="77777777" w:rsidR="00464549" w:rsidRDefault="00464549" w:rsidP="00464549">
      <w:pPr>
        <w:pStyle w:val="ListParagraph"/>
        <w:ind w:left="917"/>
        <w:rPr>
          <w:lang w:val="en-GB"/>
        </w:rPr>
      </w:pPr>
    </w:p>
    <w:p w14:paraId="3C1C73A6" w14:textId="2F5721DA" w:rsidR="00D03F52" w:rsidRPr="00D03F52" w:rsidRDefault="000920D5" w:rsidP="000920D5">
      <w:pPr>
        <w:pStyle w:val="Heading3"/>
        <w:rPr>
          <w:lang w:val="en-GB"/>
        </w:rPr>
      </w:pPr>
      <w:bookmarkStart w:id="22" w:name="_Toc106091935"/>
      <w:r>
        <w:rPr>
          <w:lang w:val="en-GB"/>
        </w:rPr>
        <w:t>Efficiency Requirements</w:t>
      </w:r>
      <w:bookmarkEnd w:id="22"/>
    </w:p>
    <w:p w14:paraId="52F618EC" w14:textId="2B04BBDC" w:rsidR="00CC6D66" w:rsidRDefault="000920D5" w:rsidP="000920D5">
      <w:pPr>
        <w:pStyle w:val="Heading4"/>
        <w:rPr>
          <w:lang w:val="en-GB"/>
        </w:rPr>
      </w:pPr>
      <w:r>
        <w:rPr>
          <w:lang w:val="en-GB"/>
        </w:rPr>
        <w:t>Performance Requirements</w:t>
      </w:r>
    </w:p>
    <w:p w14:paraId="3555E122" w14:textId="12EA702E" w:rsidR="001922C9" w:rsidRPr="00CC7874" w:rsidRDefault="000920D5" w:rsidP="000920D5">
      <w:pPr>
        <w:rPr>
          <w:lang w:val="en-GB"/>
        </w:rPr>
      </w:pPr>
      <w:r w:rsidRPr="00CC7874">
        <w:rPr>
          <w:lang w:val="en-GB"/>
        </w:rPr>
        <w:t>Glamour Too Beauty Supply is a webpage that works only with an internet connection</w:t>
      </w:r>
      <w:r w:rsidR="001922C9" w:rsidRPr="00CC7874">
        <w:rPr>
          <w:lang w:val="en-GB"/>
        </w:rPr>
        <w:t>, which means that having a stable internet connection is one of the main points to getting all the desired facilities that the user might want</w:t>
      </w:r>
      <w:r w:rsidRPr="00CC7874">
        <w:rPr>
          <w:lang w:val="en-GB"/>
        </w:rPr>
        <w:t xml:space="preserve">. </w:t>
      </w:r>
    </w:p>
    <w:p w14:paraId="04311A79" w14:textId="6BB27690" w:rsidR="004E7923" w:rsidRPr="00CC7874" w:rsidRDefault="001922C9" w:rsidP="000920D5">
      <w:pPr>
        <w:rPr>
          <w:lang w:val="en-GB"/>
        </w:rPr>
      </w:pPr>
      <w:r w:rsidRPr="00CC7874">
        <w:rPr>
          <w:lang w:val="en-GB"/>
        </w:rPr>
        <w:t>The number of users that have opened the webpage at the same time</w:t>
      </w:r>
      <w:r w:rsidR="00780B3D" w:rsidRPr="00CC7874">
        <w:rPr>
          <w:lang w:val="en-GB"/>
        </w:rPr>
        <w:t>, the server hardware</w:t>
      </w:r>
      <w:r w:rsidR="004E7923" w:rsidRPr="00CC7874">
        <w:rPr>
          <w:lang w:val="en-GB"/>
        </w:rPr>
        <w:t>, and the storage space determine</w:t>
      </w:r>
      <w:r w:rsidR="00780B3D" w:rsidRPr="00CC7874">
        <w:rPr>
          <w:lang w:val="en-GB"/>
        </w:rPr>
        <w:t xml:space="preserve"> </w:t>
      </w:r>
      <w:r w:rsidR="004E7923" w:rsidRPr="00CC7874">
        <w:rPr>
          <w:lang w:val="en-GB"/>
        </w:rPr>
        <w:t xml:space="preserve">the system </w:t>
      </w:r>
      <w:r w:rsidR="00780B3D" w:rsidRPr="00CC7874">
        <w:rPr>
          <w:lang w:val="en-GB"/>
        </w:rPr>
        <w:t>performance.</w:t>
      </w:r>
    </w:p>
    <w:p w14:paraId="562D01F3" w14:textId="6AE27A5C" w:rsidR="00FA3988" w:rsidRDefault="00FA3988" w:rsidP="000920D5">
      <w:pPr>
        <w:rPr>
          <w:lang w:val="en-GB"/>
        </w:rPr>
      </w:pPr>
      <w:r w:rsidRPr="00CC7874">
        <w:rPr>
          <w:lang w:val="en-GB"/>
        </w:rPr>
        <w:t>The user's performance requirement is that the web application should be created as lightweight software that can run on nearly any platform.</w:t>
      </w:r>
    </w:p>
    <w:p w14:paraId="0D7D1675" w14:textId="781E3B4A" w:rsidR="00FA3988" w:rsidRDefault="00FA3988" w:rsidP="00FA3988">
      <w:pPr>
        <w:pStyle w:val="Heading4"/>
        <w:rPr>
          <w:lang w:val="en-GB"/>
        </w:rPr>
      </w:pPr>
      <w:r>
        <w:rPr>
          <w:lang w:val="en-GB"/>
        </w:rPr>
        <w:t>Space Requirements</w:t>
      </w:r>
    </w:p>
    <w:p w14:paraId="273011F3" w14:textId="77777777" w:rsidR="00CC7874" w:rsidRPr="00CC7874" w:rsidRDefault="00CC7874" w:rsidP="00CC7874">
      <w:pPr>
        <w:rPr>
          <w:lang w:val="en-GB"/>
        </w:rPr>
      </w:pPr>
      <w:r w:rsidRPr="00CC7874">
        <w:rPr>
          <w:lang w:val="en-GB"/>
        </w:rPr>
        <w:t>When the system is first turned on, the expected number of concurrent users should be at least 200-</w:t>
      </w:r>
    </w:p>
    <w:p w14:paraId="7A2D5683" w14:textId="71EC01C8" w:rsidR="00CC7874" w:rsidRPr="00CC7874" w:rsidRDefault="00CC7874" w:rsidP="00CC7874">
      <w:pPr>
        <w:rPr>
          <w:lang w:val="en-GB"/>
        </w:rPr>
      </w:pPr>
      <w:r w:rsidRPr="00CC7874">
        <w:rPr>
          <w:lang w:val="en-GB"/>
        </w:rPr>
        <w:t xml:space="preserve">250. The system should be able to handle 600 users at once. In addition, the </w:t>
      </w:r>
      <w:proofErr w:type="spellStart"/>
      <w:r w:rsidRPr="00CC7874">
        <w:rPr>
          <w:lang w:val="en-GB"/>
        </w:rPr>
        <w:t>system</w:t>
      </w:r>
      <w:proofErr w:type="gramStart"/>
      <w:r>
        <w:rPr>
          <w:lang w:val="en-GB"/>
        </w:rPr>
        <w:t>’</w:t>
      </w:r>
      <w:r w:rsidRPr="00CC7874">
        <w:rPr>
          <w:lang w:val="en-GB"/>
        </w:rPr>
        <w:t>;s</w:t>
      </w:r>
      <w:proofErr w:type="spellEnd"/>
      <w:proofErr w:type="gramEnd"/>
      <w:r w:rsidRPr="00CC7874">
        <w:rPr>
          <w:lang w:val="en-GB"/>
        </w:rPr>
        <w:t xml:space="preserve"> database should</w:t>
      </w:r>
    </w:p>
    <w:p w14:paraId="39FA931F" w14:textId="62C37653" w:rsidR="000B4E59" w:rsidRDefault="00CC7874" w:rsidP="000920D5">
      <w:pPr>
        <w:rPr>
          <w:lang w:val="en-GB"/>
        </w:rPr>
      </w:pPr>
      <w:r w:rsidRPr="00CC7874">
        <w:rPr>
          <w:lang w:val="en-GB"/>
        </w:rPr>
        <w:t>be able to manage at least a thousand users at any given time.</w:t>
      </w:r>
    </w:p>
    <w:p w14:paraId="38C9D94B" w14:textId="32A1E258" w:rsidR="000B4E59" w:rsidRDefault="000B4E59" w:rsidP="000920D5">
      <w:pPr>
        <w:rPr>
          <w:lang w:val="en-GB"/>
        </w:rPr>
      </w:pPr>
    </w:p>
    <w:p w14:paraId="7E804263" w14:textId="0468B68D" w:rsidR="000B4E59" w:rsidRDefault="000B4E59" w:rsidP="006612A1">
      <w:pPr>
        <w:pStyle w:val="Heading3"/>
        <w:rPr>
          <w:lang w:val="en-GB"/>
        </w:rPr>
      </w:pPr>
      <w:bookmarkStart w:id="23" w:name="_Toc106091936"/>
      <w:r>
        <w:rPr>
          <w:lang w:val="en-GB"/>
        </w:rPr>
        <w:t>Dependability Requirements</w:t>
      </w:r>
      <w:bookmarkEnd w:id="23"/>
    </w:p>
    <w:p w14:paraId="402FE3F0" w14:textId="77777777" w:rsidR="006612A1" w:rsidRPr="006612A1" w:rsidRDefault="006612A1" w:rsidP="006612A1">
      <w:pPr>
        <w:rPr>
          <w:lang w:val="en-GB"/>
        </w:rPr>
      </w:pPr>
    </w:p>
    <w:p w14:paraId="09950CE7" w14:textId="361CA813" w:rsidR="006612A1" w:rsidRPr="006612A1" w:rsidRDefault="006612A1" w:rsidP="006612A1">
      <w:pPr>
        <w:pStyle w:val="Heading4"/>
        <w:rPr>
          <w:lang w:val="en-GB"/>
        </w:rPr>
      </w:pPr>
      <w:r>
        <w:rPr>
          <w:lang w:val="en-GB"/>
        </w:rPr>
        <w:t xml:space="preserve">Security </w:t>
      </w:r>
    </w:p>
    <w:p w14:paraId="03A89BB2" w14:textId="01065137" w:rsidR="000A494B" w:rsidRPr="00D07AC4" w:rsidRDefault="006612A1" w:rsidP="006612A1">
      <w:pPr>
        <w:rPr>
          <w:sz w:val="24"/>
          <w:szCs w:val="24"/>
          <w:lang w:val="en-GB"/>
        </w:rPr>
      </w:pPr>
      <w:r w:rsidRPr="00D07AC4">
        <w:rPr>
          <w:sz w:val="24"/>
          <w:szCs w:val="24"/>
          <w:lang w:val="en-GB"/>
        </w:rPr>
        <w:t>Since the system is connected to the internet it has a higher risk of being attacked. That means that the</w:t>
      </w:r>
      <w:r w:rsidR="000A494B" w:rsidRPr="00D07AC4">
        <w:rPr>
          <w:sz w:val="24"/>
          <w:szCs w:val="24"/>
          <w:lang w:val="en-GB"/>
        </w:rPr>
        <w:t xml:space="preserve"> access is granted to authorized users.</w:t>
      </w:r>
      <w:r w:rsidR="00D07AC4">
        <w:rPr>
          <w:sz w:val="24"/>
          <w:szCs w:val="24"/>
          <w:lang w:val="en-GB"/>
        </w:rPr>
        <w:t xml:space="preserve"> Employees will have more access tha</w:t>
      </w:r>
      <w:r w:rsidR="00726015">
        <w:rPr>
          <w:sz w:val="24"/>
          <w:szCs w:val="24"/>
          <w:lang w:val="en-GB"/>
        </w:rPr>
        <w:t>n</w:t>
      </w:r>
      <w:r w:rsidR="00D07AC4">
        <w:rPr>
          <w:sz w:val="24"/>
          <w:szCs w:val="24"/>
          <w:lang w:val="en-GB"/>
        </w:rPr>
        <w:t xml:space="preserve"> the customers but less than the main admin who has the right to access the database.</w:t>
      </w:r>
      <w:r w:rsidR="00756A55" w:rsidRPr="00D07AC4">
        <w:rPr>
          <w:sz w:val="24"/>
          <w:szCs w:val="24"/>
          <w:lang w:val="en-GB"/>
        </w:rPr>
        <w:t xml:space="preserve"> </w:t>
      </w:r>
    </w:p>
    <w:p w14:paraId="69A9C651" w14:textId="6A66595C" w:rsidR="001F1C19" w:rsidRDefault="001F1C19" w:rsidP="006612A1">
      <w:pPr>
        <w:rPr>
          <w:sz w:val="24"/>
          <w:szCs w:val="24"/>
          <w:lang w:val="en-GB"/>
        </w:rPr>
      </w:pPr>
      <w:r w:rsidRPr="00D07AC4">
        <w:rPr>
          <w:sz w:val="24"/>
          <w:szCs w:val="24"/>
          <w:lang w:val="en-GB"/>
        </w:rPr>
        <w:t xml:space="preserve">The system will auto-generate a strong password </w:t>
      </w:r>
      <w:r w:rsidR="00CF4059" w:rsidRPr="00D07AC4">
        <w:rPr>
          <w:sz w:val="24"/>
          <w:szCs w:val="24"/>
          <w:lang w:val="en-GB"/>
        </w:rPr>
        <w:t>for</w:t>
      </w:r>
      <w:r w:rsidRPr="00D07AC4">
        <w:rPr>
          <w:sz w:val="24"/>
          <w:szCs w:val="24"/>
          <w:lang w:val="en-GB"/>
        </w:rPr>
        <w:t xml:space="preserve"> the user before registering</w:t>
      </w:r>
      <w:r w:rsidR="00CF4059" w:rsidRPr="00D07AC4">
        <w:rPr>
          <w:sz w:val="24"/>
          <w:szCs w:val="24"/>
          <w:lang w:val="en-GB"/>
        </w:rPr>
        <w:t>.</w:t>
      </w:r>
    </w:p>
    <w:p w14:paraId="737F08F8" w14:textId="6B8802A2" w:rsidR="00726015" w:rsidRDefault="00726015" w:rsidP="006612A1">
      <w:pPr>
        <w:rPr>
          <w:sz w:val="24"/>
          <w:szCs w:val="24"/>
          <w:lang w:val="en-GB"/>
        </w:rPr>
      </w:pPr>
    </w:p>
    <w:p w14:paraId="5BD9FA75" w14:textId="3A3DA0E2" w:rsidR="00726015" w:rsidRDefault="00726015" w:rsidP="00726015">
      <w:pPr>
        <w:pStyle w:val="Heading4"/>
        <w:rPr>
          <w:lang w:val="en-GB"/>
        </w:rPr>
      </w:pPr>
      <w:r>
        <w:rPr>
          <w:lang w:val="en-GB"/>
        </w:rPr>
        <w:t>Availability</w:t>
      </w:r>
    </w:p>
    <w:p w14:paraId="6951CC40" w14:textId="4EA3E417" w:rsidR="00726015" w:rsidRDefault="009A4920" w:rsidP="00726015">
      <w:pPr>
        <w:rPr>
          <w:lang w:val="en-GB"/>
        </w:rPr>
      </w:pPr>
      <w:r>
        <w:rPr>
          <w:lang w:val="en-GB"/>
        </w:rPr>
        <w:t>The application would be available 24/7, meanwhile</w:t>
      </w:r>
      <w:r w:rsidR="00121349">
        <w:rPr>
          <w:lang w:val="en-GB"/>
        </w:rPr>
        <w:t xml:space="preserve"> communicating directly with the manager or the employee would be available from 9 AM till 10 PM.</w:t>
      </w:r>
    </w:p>
    <w:p w14:paraId="0072364D" w14:textId="730E3766" w:rsidR="00121349" w:rsidRDefault="00121349" w:rsidP="00726015">
      <w:pPr>
        <w:rPr>
          <w:lang w:val="en-GB"/>
        </w:rPr>
      </w:pPr>
      <w:r>
        <w:rPr>
          <w:lang w:val="en-GB"/>
        </w:rPr>
        <w:t xml:space="preserve">The application can be accessed in different web browsers from any country in the world. </w:t>
      </w:r>
    </w:p>
    <w:p w14:paraId="03702757" w14:textId="1B4EE9DF" w:rsidR="00121349" w:rsidRDefault="00F068E4" w:rsidP="00726015">
      <w:pPr>
        <w:rPr>
          <w:lang w:val="en-GB"/>
        </w:rPr>
      </w:pPr>
      <w:r>
        <w:rPr>
          <w:lang w:val="en-GB"/>
        </w:rPr>
        <w:t>The application is available, only if the users have internet access.</w:t>
      </w:r>
    </w:p>
    <w:p w14:paraId="3D6EC849" w14:textId="5DAAC08C" w:rsidR="00F068E4" w:rsidRDefault="00F068E4" w:rsidP="00726015">
      <w:pPr>
        <w:rPr>
          <w:lang w:val="en-GB"/>
        </w:rPr>
      </w:pPr>
    </w:p>
    <w:p w14:paraId="5083BE0D" w14:textId="0C7BA8FE" w:rsidR="00714140" w:rsidRDefault="009E30A8" w:rsidP="00714140">
      <w:pPr>
        <w:pStyle w:val="Heading4"/>
        <w:rPr>
          <w:lang w:val="en-GB"/>
        </w:rPr>
      </w:pPr>
      <w:r>
        <w:rPr>
          <w:lang w:val="en-GB"/>
        </w:rPr>
        <w:lastRenderedPageBreak/>
        <w:t>Reliability</w:t>
      </w:r>
    </w:p>
    <w:p w14:paraId="7F0ED6E9" w14:textId="060D587C" w:rsidR="00714140" w:rsidRDefault="00714140" w:rsidP="00714140">
      <w:pPr>
        <w:rPr>
          <w:lang w:val="en-GB"/>
        </w:rPr>
      </w:pPr>
      <w:r w:rsidRPr="00CC7874">
        <w:rPr>
          <w:lang w:val="en-GB"/>
        </w:rPr>
        <w:t xml:space="preserve">The application is expected to have a storage of at least 300GB SSD which will support the growing number of the users since the number of clients in the store is about </w:t>
      </w:r>
      <w:r w:rsidR="005D019B" w:rsidRPr="00CC7874">
        <w:rPr>
          <w:lang w:val="en-GB"/>
        </w:rPr>
        <w:t>3300</w:t>
      </w:r>
      <w:r w:rsidR="00384CC8" w:rsidRPr="00CC7874">
        <w:rPr>
          <w:lang w:val="en-GB"/>
        </w:rPr>
        <w:t>.</w:t>
      </w:r>
      <w:r w:rsidR="00384CC8">
        <w:rPr>
          <w:lang w:val="en-GB"/>
        </w:rPr>
        <w:t xml:space="preserve"> </w:t>
      </w:r>
    </w:p>
    <w:p w14:paraId="7298B295" w14:textId="77777777" w:rsidR="00CC7874" w:rsidRPr="00CC7874" w:rsidRDefault="00CC7874" w:rsidP="00CC7874">
      <w:pPr>
        <w:pStyle w:val="Heading4"/>
        <w:rPr>
          <w:lang w:val="en-GB"/>
        </w:rPr>
      </w:pPr>
      <w:r w:rsidRPr="00CC7874">
        <w:rPr>
          <w:lang w:val="en-GB"/>
        </w:rPr>
        <w:t>Maintenance</w:t>
      </w:r>
    </w:p>
    <w:p w14:paraId="6707FC02" w14:textId="77777777" w:rsidR="00CC7874" w:rsidRPr="00CC7874" w:rsidRDefault="00CC7874" w:rsidP="00CC7874">
      <w:pPr>
        <w:rPr>
          <w:lang w:val="en-GB"/>
        </w:rPr>
      </w:pPr>
      <w:r w:rsidRPr="00CC7874">
        <w:rPr>
          <w:lang w:val="en-GB"/>
        </w:rPr>
        <w:t>To ensure that all requests are executed in real time, the web application will be updated on a regular</w:t>
      </w:r>
    </w:p>
    <w:p w14:paraId="385BB890" w14:textId="77777777" w:rsidR="00CC7874" w:rsidRPr="00CC7874" w:rsidRDefault="00CC7874" w:rsidP="00CC7874">
      <w:pPr>
        <w:rPr>
          <w:lang w:val="en-GB"/>
        </w:rPr>
      </w:pPr>
      <w:r w:rsidRPr="00CC7874">
        <w:rPr>
          <w:lang w:val="en-GB"/>
        </w:rPr>
        <w:t>basis.</w:t>
      </w:r>
    </w:p>
    <w:p w14:paraId="31C42C01" w14:textId="77777777" w:rsidR="00CC7874" w:rsidRPr="00CC7874" w:rsidRDefault="00CC7874" w:rsidP="00CC7874">
      <w:pPr>
        <w:rPr>
          <w:lang w:val="en-GB"/>
        </w:rPr>
      </w:pPr>
      <w:r w:rsidRPr="00CC7874">
        <w:rPr>
          <w:lang w:val="en-GB"/>
        </w:rPr>
        <w:t>The server should direct the user to an error page that displays the Error 404 standard response code in</w:t>
      </w:r>
    </w:p>
    <w:p w14:paraId="4DD8E4F9" w14:textId="77777777" w:rsidR="00CC7874" w:rsidRPr="00CC7874" w:rsidRDefault="00CC7874" w:rsidP="00CC7874">
      <w:pPr>
        <w:rPr>
          <w:lang w:val="en-GB"/>
        </w:rPr>
      </w:pPr>
      <w:r w:rsidRPr="00CC7874">
        <w:rPr>
          <w:lang w:val="en-GB"/>
        </w:rPr>
        <w:t>the event of a system crash.</w:t>
      </w:r>
    </w:p>
    <w:p w14:paraId="14D510A8" w14:textId="77777777" w:rsidR="00CC7874" w:rsidRPr="00CC7874" w:rsidRDefault="00CC7874" w:rsidP="00CC7874">
      <w:pPr>
        <w:rPr>
          <w:lang w:val="en-GB"/>
        </w:rPr>
      </w:pPr>
      <w:r w:rsidRPr="00CC7874">
        <w:rPr>
          <w:lang w:val="en-GB"/>
        </w:rPr>
        <w:t>During a crash, the system should be restarted as quickly as feasible by re-configuring the server.</w:t>
      </w:r>
    </w:p>
    <w:p w14:paraId="4CECBB99" w14:textId="77777777" w:rsidR="00CC7874" w:rsidRPr="00CC7874" w:rsidRDefault="00CC7874" w:rsidP="00CC7874">
      <w:pPr>
        <w:rPr>
          <w:lang w:val="en-GB"/>
        </w:rPr>
      </w:pPr>
      <w:r w:rsidRPr="00CC7874">
        <w:rPr>
          <w:lang w:val="en-GB"/>
        </w:rPr>
        <w:t>Integrity</w:t>
      </w:r>
    </w:p>
    <w:p w14:paraId="30E5A9C2" w14:textId="77777777" w:rsidR="00CC7874" w:rsidRPr="00CC7874" w:rsidRDefault="00CC7874" w:rsidP="00CC7874">
      <w:pPr>
        <w:rPr>
          <w:lang w:val="en-GB"/>
        </w:rPr>
      </w:pPr>
      <w:r w:rsidRPr="00CC7874">
        <w:rPr>
          <w:lang w:val="en-GB"/>
        </w:rPr>
        <w:t>All of the data is confidential and only the Beauty Supply offices have access to it. Users must be able to</w:t>
      </w:r>
    </w:p>
    <w:p w14:paraId="75AE54C2" w14:textId="77777777" w:rsidR="00CC7874" w:rsidRPr="00CC7874" w:rsidRDefault="00CC7874" w:rsidP="00CC7874">
      <w:pPr>
        <w:rPr>
          <w:lang w:val="en-GB"/>
        </w:rPr>
      </w:pPr>
      <w:r w:rsidRPr="00CC7874">
        <w:rPr>
          <w:lang w:val="en-GB"/>
        </w:rPr>
        <w:t>communicate with other modules using an open and secure communication platform provided by the</w:t>
      </w:r>
    </w:p>
    <w:p w14:paraId="3BF69C26" w14:textId="77777777" w:rsidR="00CC7874" w:rsidRPr="00CC7874" w:rsidRDefault="00CC7874" w:rsidP="00CC7874">
      <w:pPr>
        <w:rPr>
          <w:lang w:val="en-GB"/>
        </w:rPr>
      </w:pPr>
      <w:r w:rsidRPr="00CC7874">
        <w:rPr>
          <w:lang w:val="en-GB"/>
        </w:rPr>
        <w:t>web application. The administrator account is responsible for updating the database and adding new</w:t>
      </w:r>
    </w:p>
    <w:p w14:paraId="7ED13970" w14:textId="77777777" w:rsidR="00CC7874" w:rsidRPr="00CC7874" w:rsidRDefault="00CC7874" w:rsidP="00CC7874">
      <w:pPr>
        <w:rPr>
          <w:lang w:val="en-GB"/>
        </w:rPr>
      </w:pPr>
      <w:r w:rsidRPr="00CC7874">
        <w:rPr>
          <w:lang w:val="en-GB"/>
        </w:rPr>
        <w:t>user information. Before browsing their own accounts, individuals must first provide personal</w:t>
      </w:r>
    </w:p>
    <w:p w14:paraId="49084638" w14:textId="3B958383" w:rsidR="00CC7874" w:rsidRDefault="00CC7874" w:rsidP="00CC7874">
      <w:pPr>
        <w:rPr>
          <w:lang w:val="en-GB"/>
        </w:rPr>
      </w:pPr>
      <w:r w:rsidRPr="00CC7874">
        <w:rPr>
          <w:lang w:val="en-GB"/>
        </w:rPr>
        <w:t>credentials and be validated.</w:t>
      </w:r>
    </w:p>
    <w:p w14:paraId="762DD139" w14:textId="56C06939" w:rsidR="00384CC8" w:rsidRDefault="00384CC8" w:rsidP="00714140">
      <w:pPr>
        <w:rPr>
          <w:lang w:val="en-GB"/>
        </w:rPr>
      </w:pPr>
    </w:p>
    <w:p w14:paraId="2E9190BE" w14:textId="7FF2B35F" w:rsidR="00384CC8" w:rsidRDefault="00384CC8" w:rsidP="00714140">
      <w:pPr>
        <w:rPr>
          <w:lang w:val="en-GB"/>
        </w:rPr>
      </w:pPr>
    </w:p>
    <w:p w14:paraId="1CD83B53" w14:textId="77777777" w:rsidR="008558AB" w:rsidRDefault="008558AB" w:rsidP="00714140">
      <w:pPr>
        <w:rPr>
          <w:lang w:val="en-GB"/>
        </w:rPr>
      </w:pPr>
    </w:p>
    <w:p w14:paraId="2FAFA250" w14:textId="7CEF9D9C" w:rsidR="008558AB" w:rsidRDefault="008558AB" w:rsidP="00CC7874">
      <w:pPr>
        <w:pStyle w:val="Heading2"/>
        <w:rPr>
          <w:lang w:val="en-GB"/>
        </w:rPr>
      </w:pPr>
      <w:bookmarkStart w:id="24" w:name="_Toc106091937"/>
      <w:r>
        <w:rPr>
          <w:lang w:val="en-GB"/>
        </w:rPr>
        <w:t>Organizational Requirements</w:t>
      </w:r>
      <w:bookmarkEnd w:id="24"/>
    </w:p>
    <w:p w14:paraId="0E819D4D" w14:textId="39FFEB0A" w:rsidR="00384CC8" w:rsidRDefault="00E41F19" w:rsidP="00E41F19">
      <w:pPr>
        <w:pStyle w:val="Heading3"/>
        <w:rPr>
          <w:lang w:val="en-GB"/>
        </w:rPr>
      </w:pPr>
      <w:r>
        <w:rPr>
          <w:lang w:val="en-GB"/>
        </w:rPr>
        <w:t xml:space="preserve"> </w:t>
      </w:r>
      <w:bookmarkStart w:id="25" w:name="_Toc106091938"/>
      <w:r>
        <w:rPr>
          <w:lang w:val="en-GB"/>
        </w:rPr>
        <w:t>Operational Requirements</w:t>
      </w:r>
      <w:bookmarkEnd w:id="25"/>
    </w:p>
    <w:p w14:paraId="357EE9C8" w14:textId="16AD3310" w:rsidR="000312A9" w:rsidRDefault="00E41F19" w:rsidP="00714140">
      <w:pPr>
        <w:rPr>
          <w:lang w:val="en-GB"/>
        </w:rPr>
      </w:pPr>
      <w:r>
        <w:rPr>
          <w:lang w:val="en-GB"/>
        </w:rPr>
        <w:t xml:space="preserve">Glamour Too System is a </w:t>
      </w:r>
      <w:r w:rsidR="000312A9">
        <w:rPr>
          <w:lang w:val="en-GB"/>
        </w:rPr>
        <w:t xml:space="preserve">web-based </w:t>
      </w:r>
      <w:proofErr w:type="gramStart"/>
      <w:r w:rsidR="000312A9">
        <w:rPr>
          <w:lang w:val="en-GB"/>
        </w:rPr>
        <w:t>platform  that</w:t>
      </w:r>
      <w:proofErr w:type="gramEnd"/>
      <w:r w:rsidR="000312A9">
        <w:rPr>
          <w:lang w:val="en-GB"/>
        </w:rPr>
        <w:t xml:space="preserve"> eases the communication between clients and the store owner.  The main operations that will be available to the </w:t>
      </w:r>
      <w:proofErr w:type="spellStart"/>
      <w:r w:rsidR="000312A9">
        <w:rPr>
          <w:lang w:val="en-GB"/>
        </w:rPr>
        <w:t>customers</w:t>
      </w:r>
      <w:proofErr w:type="spellEnd"/>
      <w:r w:rsidR="000312A9">
        <w:rPr>
          <w:lang w:val="en-GB"/>
        </w:rPr>
        <w:t xml:space="preserve"> account are as follows:</w:t>
      </w:r>
    </w:p>
    <w:p w14:paraId="0D8CA5E9" w14:textId="438DE207" w:rsidR="000312A9" w:rsidRDefault="000312A9" w:rsidP="000312A9">
      <w:pPr>
        <w:pStyle w:val="ListParagraph"/>
        <w:numPr>
          <w:ilvl w:val="0"/>
          <w:numId w:val="12"/>
        </w:numPr>
        <w:rPr>
          <w:lang w:val="en-GB"/>
        </w:rPr>
      </w:pPr>
      <w:r>
        <w:rPr>
          <w:lang w:val="en-GB"/>
        </w:rPr>
        <w:t>Client Personal information</w:t>
      </w:r>
    </w:p>
    <w:p w14:paraId="3524FB23" w14:textId="6E85E7FC" w:rsidR="000312A9" w:rsidRDefault="000312A9" w:rsidP="000312A9">
      <w:pPr>
        <w:pStyle w:val="ListParagraph"/>
        <w:numPr>
          <w:ilvl w:val="0"/>
          <w:numId w:val="12"/>
        </w:numPr>
        <w:rPr>
          <w:lang w:val="en-GB"/>
        </w:rPr>
      </w:pPr>
      <w:r>
        <w:rPr>
          <w:lang w:val="en-GB"/>
        </w:rPr>
        <w:t>Getting their personal recipe</w:t>
      </w:r>
    </w:p>
    <w:p w14:paraId="2221A65C" w14:textId="641D5E4E" w:rsidR="000312A9" w:rsidRDefault="000312A9" w:rsidP="000312A9">
      <w:pPr>
        <w:pStyle w:val="ListParagraph"/>
        <w:numPr>
          <w:ilvl w:val="0"/>
          <w:numId w:val="12"/>
        </w:numPr>
        <w:rPr>
          <w:lang w:val="en-GB"/>
        </w:rPr>
      </w:pPr>
      <w:r>
        <w:rPr>
          <w:lang w:val="en-GB"/>
        </w:rPr>
        <w:t>Writing to the store employee/owner</w:t>
      </w:r>
    </w:p>
    <w:p w14:paraId="55B7BA97" w14:textId="2BB037EC" w:rsidR="000312A9" w:rsidRDefault="000312A9" w:rsidP="000312A9">
      <w:pPr>
        <w:pStyle w:val="ListParagraph"/>
        <w:numPr>
          <w:ilvl w:val="0"/>
          <w:numId w:val="12"/>
        </w:numPr>
        <w:rPr>
          <w:lang w:val="en-GB"/>
        </w:rPr>
      </w:pPr>
      <w:r>
        <w:rPr>
          <w:lang w:val="en-GB"/>
        </w:rPr>
        <w:t>Write reviews.</w:t>
      </w:r>
    </w:p>
    <w:p w14:paraId="225E17D3" w14:textId="42AB1EDF" w:rsidR="00B529B0" w:rsidRDefault="00B529B0" w:rsidP="000312A9">
      <w:pPr>
        <w:pStyle w:val="ListParagraph"/>
        <w:numPr>
          <w:ilvl w:val="0"/>
          <w:numId w:val="12"/>
        </w:numPr>
        <w:rPr>
          <w:lang w:val="en-GB"/>
        </w:rPr>
      </w:pPr>
      <w:r>
        <w:rPr>
          <w:lang w:val="en-GB"/>
        </w:rPr>
        <w:t>See the products the store offers</w:t>
      </w:r>
    </w:p>
    <w:p w14:paraId="7AA55EE5" w14:textId="7B150E56" w:rsidR="00FC78DB" w:rsidRDefault="00FC78DB" w:rsidP="00FC78DB">
      <w:pPr>
        <w:ind w:left="360"/>
        <w:rPr>
          <w:lang w:val="en-GB"/>
        </w:rPr>
      </w:pPr>
      <w:r>
        <w:rPr>
          <w:lang w:val="en-GB"/>
        </w:rPr>
        <w:t xml:space="preserve">Store Employee will have all the functionalities that the customer </w:t>
      </w:r>
      <w:proofErr w:type="gramStart"/>
      <w:r>
        <w:rPr>
          <w:lang w:val="en-GB"/>
        </w:rPr>
        <w:t>have</w:t>
      </w:r>
      <w:proofErr w:type="gramEnd"/>
      <w:r>
        <w:rPr>
          <w:lang w:val="en-GB"/>
        </w:rPr>
        <w:t>, but also have the opportunity to see the stock of the products</w:t>
      </w:r>
      <w:r w:rsidR="00B529B0">
        <w:rPr>
          <w:lang w:val="en-GB"/>
        </w:rPr>
        <w:t xml:space="preserve"> or </w:t>
      </w:r>
      <w:r>
        <w:rPr>
          <w:lang w:val="en-GB"/>
        </w:rPr>
        <w:t>the upcoming products</w:t>
      </w:r>
      <w:r w:rsidR="00B529B0">
        <w:rPr>
          <w:lang w:val="en-GB"/>
        </w:rPr>
        <w:t>. Their operations are as follows:</w:t>
      </w:r>
    </w:p>
    <w:p w14:paraId="60F8FDA6" w14:textId="41024A35" w:rsidR="006E74F9" w:rsidRPr="006E74F9" w:rsidRDefault="00B529B0" w:rsidP="006E74F9">
      <w:pPr>
        <w:pStyle w:val="ListParagraph"/>
        <w:numPr>
          <w:ilvl w:val="0"/>
          <w:numId w:val="13"/>
        </w:numPr>
        <w:rPr>
          <w:lang w:val="en-GB"/>
        </w:rPr>
      </w:pPr>
      <w:r>
        <w:rPr>
          <w:lang w:val="en-GB"/>
        </w:rPr>
        <w:t>Replying to the customer questions</w:t>
      </w:r>
    </w:p>
    <w:p w14:paraId="7516F356" w14:textId="0FE598DE" w:rsidR="006E74F9" w:rsidRDefault="00B529B0" w:rsidP="006E74F9">
      <w:pPr>
        <w:pStyle w:val="ListParagraph"/>
        <w:numPr>
          <w:ilvl w:val="0"/>
          <w:numId w:val="13"/>
        </w:numPr>
        <w:rPr>
          <w:lang w:val="en-GB"/>
        </w:rPr>
      </w:pPr>
      <w:r>
        <w:rPr>
          <w:lang w:val="en-GB"/>
        </w:rPr>
        <w:t>Generating statistics for the most wanted products, the most common allergies</w:t>
      </w:r>
      <w:r w:rsidR="006E74F9">
        <w:rPr>
          <w:lang w:val="en-GB"/>
        </w:rPr>
        <w:t>.</w:t>
      </w:r>
    </w:p>
    <w:p w14:paraId="7626264E" w14:textId="19846556" w:rsidR="006E74F9" w:rsidRPr="006E74F9" w:rsidRDefault="006E74F9" w:rsidP="006E74F9">
      <w:pPr>
        <w:rPr>
          <w:lang w:val="en-GB"/>
        </w:rPr>
      </w:pPr>
      <w:r>
        <w:rPr>
          <w:lang w:val="en-GB"/>
        </w:rPr>
        <w:t xml:space="preserve">       The admin account has all functionalities of the store employee and clients but </w:t>
      </w:r>
      <w:proofErr w:type="gramStart"/>
      <w:r>
        <w:rPr>
          <w:lang w:val="en-GB"/>
        </w:rPr>
        <w:t>he  can</w:t>
      </w:r>
      <w:proofErr w:type="gramEnd"/>
      <w:r>
        <w:rPr>
          <w:lang w:val="en-GB"/>
        </w:rPr>
        <w:t xml:space="preserve"> also delete employee/clients account, see sales during  a specific period of time, </w:t>
      </w:r>
      <w:r w:rsidR="00076A54">
        <w:rPr>
          <w:lang w:val="en-GB"/>
        </w:rPr>
        <w:t>make changes in the product price, changing the stock data.</w:t>
      </w:r>
    </w:p>
    <w:p w14:paraId="7A5E12EF" w14:textId="3FD6B824" w:rsidR="00E41F19" w:rsidRDefault="00E41F19" w:rsidP="00E41F19">
      <w:pPr>
        <w:pStyle w:val="Heading3"/>
        <w:rPr>
          <w:lang w:val="en-GB"/>
        </w:rPr>
      </w:pPr>
      <w:bookmarkStart w:id="26" w:name="_Toc106091939"/>
      <w:r>
        <w:rPr>
          <w:lang w:val="en-GB"/>
        </w:rPr>
        <w:lastRenderedPageBreak/>
        <w:t>Development Requirements</w:t>
      </w:r>
      <w:bookmarkEnd w:id="26"/>
    </w:p>
    <w:p w14:paraId="768C1C36" w14:textId="77777777" w:rsidR="00E41F19" w:rsidRDefault="00E41F19" w:rsidP="00714140">
      <w:pPr>
        <w:rPr>
          <w:lang w:val="en-GB"/>
        </w:rPr>
      </w:pPr>
    </w:p>
    <w:p w14:paraId="254F45BF" w14:textId="73F9539A" w:rsidR="00384CC8" w:rsidRDefault="00076A54" w:rsidP="00B24068">
      <w:pPr>
        <w:pStyle w:val="ListParagraph"/>
        <w:numPr>
          <w:ilvl w:val="0"/>
          <w:numId w:val="14"/>
        </w:numPr>
        <w:ind w:left="993"/>
        <w:rPr>
          <w:lang w:val="en-GB"/>
        </w:rPr>
      </w:pPr>
      <w:r>
        <w:rPr>
          <w:lang w:val="en-GB"/>
        </w:rPr>
        <w:t>Client- Side Programming (Front- End)</w:t>
      </w:r>
    </w:p>
    <w:p w14:paraId="3F092319" w14:textId="62625663" w:rsidR="00076A54" w:rsidRDefault="00B24068" w:rsidP="00B24068">
      <w:pPr>
        <w:pStyle w:val="ListParagraph"/>
        <w:rPr>
          <w:lang w:val="en-GB"/>
        </w:rPr>
      </w:pPr>
      <w:proofErr w:type="gramStart"/>
      <w:r>
        <w:rPr>
          <w:lang w:val="en-GB"/>
        </w:rPr>
        <w:t>Client Side</w:t>
      </w:r>
      <w:proofErr w:type="gramEnd"/>
      <w:r>
        <w:rPr>
          <w:lang w:val="en-GB"/>
        </w:rPr>
        <w:t xml:space="preserve"> Programming includes everything that the user will see on the screen. Technologies that are going to be used </w:t>
      </w:r>
      <w:proofErr w:type="gramStart"/>
      <w:r>
        <w:rPr>
          <w:lang w:val="en-GB"/>
        </w:rPr>
        <w:t>are :</w:t>
      </w:r>
      <w:proofErr w:type="gramEnd"/>
    </w:p>
    <w:p w14:paraId="7198F5F8" w14:textId="3141E2EC" w:rsidR="00B24068" w:rsidRPr="00CC7874" w:rsidRDefault="00B24068" w:rsidP="00B24068">
      <w:pPr>
        <w:pStyle w:val="ListParagraph"/>
        <w:numPr>
          <w:ilvl w:val="0"/>
          <w:numId w:val="16"/>
        </w:numPr>
        <w:rPr>
          <w:lang w:val="en-GB"/>
        </w:rPr>
      </w:pPr>
      <w:r w:rsidRPr="00CC7874">
        <w:rPr>
          <w:lang w:val="en-GB"/>
        </w:rPr>
        <w:t xml:space="preserve">Hypertext Markup Language 5 (HTML5), Cascading Style </w:t>
      </w:r>
      <w:proofErr w:type="gramStart"/>
      <w:r w:rsidRPr="00CC7874">
        <w:rPr>
          <w:lang w:val="en-GB"/>
        </w:rPr>
        <w:t>Sheets(</w:t>
      </w:r>
      <w:proofErr w:type="gramEnd"/>
      <w:r w:rsidRPr="00CC7874">
        <w:rPr>
          <w:lang w:val="en-GB"/>
        </w:rPr>
        <w:t xml:space="preserve">CSS) </w:t>
      </w:r>
    </w:p>
    <w:p w14:paraId="06AF348E" w14:textId="21231507" w:rsidR="00B24068" w:rsidRPr="00CC7874" w:rsidRDefault="00B24068" w:rsidP="00B24068">
      <w:pPr>
        <w:pStyle w:val="ListParagraph"/>
        <w:numPr>
          <w:ilvl w:val="0"/>
          <w:numId w:val="16"/>
        </w:numPr>
        <w:rPr>
          <w:lang w:val="en-GB"/>
        </w:rPr>
      </w:pPr>
      <w:r w:rsidRPr="00CC7874">
        <w:rPr>
          <w:lang w:val="en-GB"/>
        </w:rPr>
        <w:t>JavaScript will be used to make web pages interactive, validating the data etc.</w:t>
      </w:r>
    </w:p>
    <w:p w14:paraId="59EA7B9F" w14:textId="468C44D8" w:rsidR="00B24068" w:rsidRDefault="00B24068" w:rsidP="00B24068">
      <w:pPr>
        <w:rPr>
          <w:highlight w:val="yellow"/>
          <w:lang w:val="en-GB"/>
        </w:rPr>
      </w:pPr>
    </w:p>
    <w:p w14:paraId="0E39E8F0" w14:textId="7BB1C844" w:rsidR="00B24068" w:rsidRPr="00013736" w:rsidRDefault="00013736" w:rsidP="00013736">
      <w:pPr>
        <w:pStyle w:val="ListParagraph"/>
        <w:numPr>
          <w:ilvl w:val="0"/>
          <w:numId w:val="14"/>
        </w:numPr>
        <w:ind w:left="993"/>
        <w:rPr>
          <w:lang w:val="en-GB"/>
        </w:rPr>
      </w:pPr>
      <w:r w:rsidRPr="00013736">
        <w:rPr>
          <w:lang w:val="en-GB"/>
        </w:rPr>
        <w:t>Server-Side Programming (Back-end)</w:t>
      </w:r>
    </w:p>
    <w:p w14:paraId="34C9AA5F" w14:textId="351AE0C2" w:rsidR="00013736" w:rsidRDefault="00013736" w:rsidP="00013736">
      <w:pPr>
        <w:pStyle w:val="ListParagraph"/>
        <w:numPr>
          <w:ilvl w:val="0"/>
          <w:numId w:val="17"/>
        </w:numPr>
        <w:rPr>
          <w:lang w:val="en-GB"/>
        </w:rPr>
      </w:pPr>
      <w:r>
        <w:rPr>
          <w:lang w:val="en-GB"/>
        </w:rPr>
        <w:t xml:space="preserve">Programming </w:t>
      </w:r>
      <w:proofErr w:type="gramStart"/>
      <w:r>
        <w:rPr>
          <w:lang w:val="en-GB"/>
        </w:rPr>
        <w:t>language :</w:t>
      </w:r>
      <w:proofErr w:type="gramEnd"/>
      <w:r>
        <w:rPr>
          <w:lang w:val="en-GB"/>
        </w:rPr>
        <w:t xml:space="preserve"> PHP</w:t>
      </w:r>
    </w:p>
    <w:p w14:paraId="632D3071" w14:textId="6BA01806" w:rsidR="00013736" w:rsidRDefault="00013736" w:rsidP="00013736">
      <w:pPr>
        <w:pStyle w:val="ListParagraph"/>
        <w:numPr>
          <w:ilvl w:val="0"/>
          <w:numId w:val="17"/>
        </w:numPr>
        <w:rPr>
          <w:lang w:val="en-GB"/>
        </w:rPr>
      </w:pPr>
      <w:r>
        <w:rPr>
          <w:lang w:val="en-GB"/>
        </w:rPr>
        <w:t xml:space="preserve">To store the </w:t>
      </w:r>
      <w:proofErr w:type="gramStart"/>
      <w:r>
        <w:rPr>
          <w:lang w:val="en-GB"/>
        </w:rPr>
        <w:t>data :</w:t>
      </w:r>
      <w:proofErr w:type="gramEnd"/>
      <w:r>
        <w:rPr>
          <w:lang w:val="en-GB"/>
        </w:rPr>
        <w:t xml:space="preserve"> MySQL </w:t>
      </w:r>
    </w:p>
    <w:p w14:paraId="77C6923E" w14:textId="77777777" w:rsidR="00013736" w:rsidRPr="00CC7874" w:rsidRDefault="00013736" w:rsidP="00CC7874">
      <w:pPr>
        <w:ind w:left="1637"/>
        <w:rPr>
          <w:lang w:val="en-GB"/>
        </w:rPr>
      </w:pPr>
    </w:p>
    <w:p w14:paraId="0510E0EA" w14:textId="052DB6D8" w:rsidR="00013736" w:rsidRPr="00013736" w:rsidRDefault="00013736" w:rsidP="00013736">
      <w:pPr>
        <w:pStyle w:val="Heading2"/>
      </w:pPr>
      <w:bookmarkStart w:id="27" w:name="_Toc106091940"/>
      <w:r w:rsidRPr="00013736">
        <w:t>External Requirements</w:t>
      </w:r>
      <w:bookmarkEnd w:id="27"/>
    </w:p>
    <w:p w14:paraId="6966AA79" w14:textId="65A80DC8" w:rsidR="00013736" w:rsidRDefault="00013736" w:rsidP="00013736">
      <w:pPr>
        <w:pStyle w:val="Heading3"/>
        <w:rPr>
          <w:lang w:val="en-GB"/>
        </w:rPr>
      </w:pPr>
      <w:r>
        <w:rPr>
          <w:lang w:val="en-GB"/>
        </w:rPr>
        <w:t xml:space="preserve"> </w:t>
      </w:r>
      <w:bookmarkStart w:id="28" w:name="_Toc106091941"/>
      <w:r>
        <w:rPr>
          <w:lang w:val="en-GB"/>
        </w:rPr>
        <w:t>Regulatory Requirements</w:t>
      </w:r>
      <w:bookmarkEnd w:id="28"/>
    </w:p>
    <w:p w14:paraId="54C1B605" w14:textId="77777777" w:rsidR="00CC7874" w:rsidRPr="00CC7874" w:rsidRDefault="00CC7874" w:rsidP="00CC7874">
      <w:pPr>
        <w:spacing w:line="240" w:lineRule="auto"/>
        <w:contextualSpacing/>
        <w:rPr>
          <w:lang w:val="en-GB"/>
        </w:rPr>
      </w:pPr>
      <w:r w:rsidRPr="00CC7874">
        <w:rPr>
          <w:lang w:val="en-GB"/>
        </w:rPr>
        <w:t xml:space="preserve">The Beauty Supply Store will be located at </w:t>
      </w:r>
      <w:proofErr w:type="gramStart"/>
      <w:r w:rsidRPr="00CC7874">
        <w:rPr>
          <w:lang w:val="en-GB"/>
        </w:rPr>
        <w:t>bsupplystore@gmail.com ,</w:t>
      </w:r>
      <w:proofErr w:type="gramEnd"/>
      <w:r w:rsidRPr="00CC7874">
        <w:rPr>
          <w:lang w:val="en-GB"/>
        </w:rPr>
        <w:t xml:space="preserve"> which is the primary domain of</w:t>
      </w:r>
    </w:p>
    <w:p w14:paraId="2670B4A9" w14:textId="77777777" w:rsidR="00CC7874" w:rsidRPr="00CC7874" w:rsidRDefault="00CC7874" w:rsidP="00CC7874">
      <w:pPr>
        <w:spacing w:line="240" w:lineRule="auto"/>
        <w:contextualSpacing/>
        <w:rPr>
          <w:lang w:val="en-GB"/>
        </w:rPr>
      </w:pPr>
      <w:r w:rsidRPr="00CC7874">
        <w:rPr>
          <w:lang w:val="en-GB"/>
        </w:rPr>
        <w:t>Beaty Supply. The website shall implement privacy rules in accordance with the terms of Law No. 9887,</w:t>
      </w:r>
    </w:p>
    <w:p w14:paraId="4CCF7EE0" w14:textId="01FB5FF1" w:rsidR="00CC7874" w:rsidRPr="00CC7874" w:rsidRDefault="00CC7874" w:rsidP="00CC7874">
      <w:pPr>
        <w:spacing w:line="240" w:lineRule="auto"/>
        <w:contextualSpacing/>
        <w:rPr>
          <w:lang w:val="en-GB"/>
        </w:rPr>
      </w:pPr>
      <w:r w:rsidRPr="00CC7874">
        <w:rPr>
          <w:lang w:val="en-GB"/>
        </w:rPr>
        <w:t xml:space="preserve">dated </w:t>
      </w:r>
      <w:proofErr w:type="gramStart"/>
      <w:r w:rsidRPr="00CC7874">
        <w:rPr>
          <w:lang w:val="en-GB"/>
        </w:rPr>
        <w:t>10.03.2008;On</w:t>
      </w:r>
      <w:proofErr w:type="gramEnd"/>
      <w:r w:rsidRPr="00CC7874">
        <w:rPr>
          <w:lang w:val="en-GB"/>
        </w:rPr>
        <w:t xml:space="preserve"> the Protection of Personal Data</w:t>
      </w:r>
      <w:r>
        <w:rPr>
          <w:lang w:val="en-GB"/>
        </w:rPr>
        <w:t>”</w:t>
      </w:r>
      <w:r w:rsidRPr="00CC7874">
        <w:rPr>
          <w:lang w:val="en-GB"/>
        </w:rPr>
        <w:t xml:space="preserve"> and similar sub-legal acts. The Privacy Policy</w:t>
      </w:r>
    </w:p>
    <w:p w14:paraId="4F433C27" w14:textId="77777777" w:rsidR="00CC7874" w:rsidRPr="00CC7874" w:rsidRDefault="00CC7874" w:rsidP="00CC7874">
      <w:pPr>
        <w:spacing w:line="240" w:lineRule="auto"/>
        <w:contextualSpacing/>
        <w:rPr>
          <w:lang w:val="en-GB"/>
        </w:rPr>
      </w:pPr>
      <w:r w:rsidRPr="00CC7874">
        <w:rPr>
          <w:lang w:val="en-GB"/>
        </w:rPr>
        <w:t>explains the types of information that will be gathered and how it will be used. IP addresses of users to</w:t>
      </w:r>
    </w:p>
    <w:p w14:paraId="616789C5" w14:textId="77777777" w:rsidR="00CC7874" w:rsidRPr="00CC7874" w:rsidRDefault="00CC7874" w:rsidP="00CC7874">
      <w:pPr>
        <w:spacing w:line="240" w:lineRule="auto"/>
        <w:contextualSpacing/>
        <w:rPr>
          <w:lang w:val="en-GB"/>
        </w:rPr>
      </w:pPr>
      <w:r w:rsidRPr="00CC7874">
        <w:rPr>
          <w:lang w:val="en-GB"/>
        </w:rPr>
        <w:t>this web application, like those of most institutions and entities on the Internet, are utilized to diagnose</w:t>
      </w:r>
    </w:p>
    <w:p w14:paraId="5C1D3018" w14:textId="77777777" w:rsidR="00CC7874" w:rsidRPr="00CC7874" w:rsidRDefault="00CC7874" w:rsidP="00CC7874">
      <w:pPr>
        <w:spacing w:line="240" w:lineRule="auto"/>
        <w:contextualSpacing/>
        <w:rPr>
          <w:lang w:val="en-GB"/>
        </w:rPr>
      </w:pPr>
      <w:r w:rsidRPr="00CC7874">
        <w:rPr>
          <w:lang w:val="en-GB"/>
        </w:rPr>
        <w:t>problems with Beauty Supply Store’s main server and to administer by determining how the site is being</w:t>
      </w:r>
    </w:p>
    <w:p w14:paraId="66CAE747" w14:textId="77777777" w:rsidR="00CC7874" w:rsidRPr="00CC7874" w:rsidRDefault="00CC7874" w:rsidP="00CC7874">
      <w:pPr>
        <w:spacing w:line="240" w:lineRule="auto"/>
        <w:contextualSpacing/>
        <w:rPr>
          <w:lang w:val="en-GB"/>
        </w:rPr>
      </w:pPr>
      <w:r w:rsidRPr="00CC7874">
        <w:rPr>
          <w:lang w:val="en-GB"/>
        </w:rPr>
        <w:t>used. IP addresses are not linked to any information that can be used to identify a person. That is to say</w:t>
      </w:r>
    </w:p>
    <w:p w14:paraId="7B25942F" w14:textId="38DDC07D" w:rsidR="00013736" w:rsidRDefault="00CC7874" w:rsidP="00CC7874">
      <w:pPr>
        <w:spacing w:line="240" w:lineRule="auto"/>
        <w:contextualSpacing/>
        <w:rPr>
          <w:lang w:val="en-GB"/>
        </w:rPr>
      </w:pPr>
      <w:r w:rsidRPr="00CC7874">
        <w:rPr>
          <w:lang w:val="en-GB"/>
        </w:rPr>
        <w:t>that users</w:t>
      </w:r>
      <w:r>
        <w:rPr>
          <w:lang w:val="en-GB"/>
        </w:rPr>
        <w:t>’</w:t>
      </w:r>
      <w:r w:rsidRPr="00CC7874">
        <w:rPr>
          <w:lang w:val="en-GB"/>
        </w:rPr>
        <w:t xml:space="preserve"> sessions will be logged, but their identities will remain anonymous.</w:t>
      </w:r>
    </w:p>
    <w:p w14:paraId="3DC22B77" w14:textId="77777777" w:rsidR="00013736" w:rsidRPr="00013736" w:rsidRDefault="00013736" w:rsidP="00013736">
      <w:pPr>
        <w:rPr>
          <w:lang w:val="en-GB"/>
        </w:rPr>
      </w:pPr>
    </w:p>
    <w:p w14:paraId="26930796" w14:textId="7F2B446A" w:rsidR="00013736" w:rsidRDefault="00013736" w:rsidP="00013736">
      <w:pPr>
        <w:pStyle w:val="Heading3"/>
        <w:rPr>
          <w:lang w:val="en-GB"/>
        </w:rPr>
      </w:pPr>
      <w:r>
        <w:rPr>
          <w:lang w:val="en-GB"/>
        </w:rPr>
        <w:t xml:space="preserve">  </w:t>
      </w:r>
      <w:bookmarkStart w:id="29" w:name="_Toc106091942"/>
      <w:r>
        <w:rPr>
          <w:lang w:val="en-GB"/>
        </w:rPr>
        <w:t>Ethical Requirements</w:t>
      </w:r>
      <w:bookmarkEnd w:id="29"/>
      <w:r>
        <w:rPr>
          <w:lang w:val="en-GB"/>
        </w:rPr>
        <w:t xml:space="preserve"> </w:t>
      </w:r>
    </w:p>
    <w:p w14:paraId="2B01A0E8" w14:textId="046AB94A" w:rsidR="00013736" w:rsidRDefault="00013736" w:rsidP="00013736">
      <w:pPr>
        <w:pStyle w:val="Heading3"/>
        <w:rPr>
          <w:lang w:val="en-GB"/>
        </w:rPr>
      </w:pPr>
    </w:p>
    <w:p w14:paraId="2E5DA142" w14:textId="3AC1026B" w:rsidR="00CC7874" w:rsidRPr="00CC7874" w:rsidRDefault="00CC7874" w:rsidP="00CC7874">
      <w:pPr>
        <w:rPr>
          <w:lang w:val="en-GB"/>
        </w:rPr>
      </w:pPr>
      <w:r w:rsidRPr="00CC7874">
        <w:rPr>
          <w:lang w:val="en-GB"/>
        </w:rPr>
        <w:t>Users</w:t>
      </w:r>
      <w:r>
        <w:rPr>
          <w:lang w:val="en-GB"/>
        </w:rPr>
        <w:t>’</w:t>
      </w:r>
      <w:r w:rsidRPr="00CC7874">
        <w:rPr>
          <w:lang w:val="en-GB"/>
        </w:rPr>
        <w:t xml:space="preserve"> personally identifiable information, such as email addresses, names, surnames, phone numbers,</w:t>
      </w:r>
    </w:p>
    <w:p w14:paraId="59001C05" w14:textId="77777777" w:rsidR="00CC7874" w:rsidRPr="00CC7874" w:rsidRDefault="00CC7874" w:rsidP="00CC7874">
      <w:pPr>
        <w:rPr>
          <w:lang w:val="en-GB"/>
        </w:rPr>
      </w:pPr>
      <w:r w:rsidRPr="00CC7874">
        <w:rPr>
          <w:lang w:val="en-GB"/>
        </w:rPr>
        <w:t>and other information, will never be sold or traded to other higher education institutions, businesses, or</w:t>
      </w:r>
    </w:p>
    <w:p w14:paraId="743FCABF" w14:textId="77777777" w:rsidR="00CC7874" w:rsidRPr="00CC7874" w:rsidRDefault="00CC7874" w:rsidP="00CC7874">
      <w:pPr>
        <w:rPr>
          <w:lang w:val="en-GB"/>
        </w:rPr>
      </w:pPr>
      <w:r w:rsidRPr="00CC7874">
        <w:rPr>
          <w:lang w:val="en-GB"/>
        </w:rPr>
        <w:t>non-profit organizations.</w:t>
      </w:r>
    </w:p>
    <w:p w14:paraId="4E5206E9" w14:textId="77777777" w:rsidR="00CC7874" w:rsidRPr="00CC7874" w:rsidRDefault="00CC7874" w:rsidP="00CC7874">
      <w:pPr>
        <w:rPr>
          <w:lang w:val="en-GB"/>
        </w:rPr>
      </w:pPr>
      <w:r w:rsidRPr="00CC7874">
        <w:rPr>
          <w:lang w:val="en-GB"/>
        </w:rPr>
        <w:t>The website will also share personally identifiable information about users of this web application to</w:t>
      </w:r>
    </w:p>
    <w:p w14:paraId="3BDFE67F" w14:textId="77777777" w:rsidR="00CC7874" w:rsidRPr="00CC7874" w:rsidRDefault="00CC7874" w:rsidP="00CC7874">
      <w:pPr>
        <w:rPr>
          <w:lang w:val="en-GB"/>
        </w:rPr>
      </w:pPr>
      <w:r w:rsidRPr="00CC7874">
        <w:rPr>
          <w:lang w:val="en-GB"/>
        </w:rPr>
        <w:t>third parties if one or more of the following conditions are met:</w:t>
      </w:r>
    </w:p>
    <w:p w14:paraId="179A656A" w14:textId="77777777" w:rsidR="00CC7874" w:rsidRPr="00CC7874" w:rsidRDefault="00CC7874" w:rsidP="00CC7874">
      <w:pPr>
        <w:rPr>
          <w:lang w:val="en-GB"/>
        </w:rPr>
      </w:pPr>
      <w:r w:rsidRPr="00CC7874">
        <w:rPr>
          <w:lang w:val="en-GB"/>
        </w:rPr>
        <w:t>Current legislation, court orders, or an act of a public or regulatory authority have asked or permitted</w:t>
      </w:r>
    </w:p>
    <w:p w14:paraId="19314DBB" w14:textId="77777777" w:rsidR="00CC7874" w:rsidRPr="00CC7874" w:rsidRDefault="00CC7874" w:rsidP="00CC7874">
      <w:pPr>
        <w:rPr>
          <w:lang w:val="en-GB"/>
        </w:rPr>
      </w:pPr>
      <w:r w:rsidRPr="00CC7874">
        <w:rPr>
          <w:lang w:val="en-GB"/>
        </w:rPr>
        <w:t>the administrator to divulge the information.</w:t>
      </w:r>
    </w:p>
    <w:p w14:paraId="137FB795" w14:textId="77777777" w:rsidR="00CC7874" w:rsidRPr="00CC7874" w:rsidRDefault="00CC7874" w:rsidP="00CC7874">
      <w:pPr>
        <w:rPr>
          <w:lang w:val="en-GB"/>
        </w:rPr>
      </w:pPr>
      <w:r w:rsidRPr="00CC7874">
        <w:rPr>
          <w:lang w:val="en-GB"/>
        </w:rPr>
        <w:t xml:space="preserve">The administrator shares the information in order to preserve property rights, the security of </w:t>
      </w:r>
      <w:proofErr w:type="spellStart"/>
      <w:r w:rsidRPr="00CC7874">
        <w:rPr>
          <w:lang w:val="en-GB"/>
        </w:rPr>
        <w:t>Epoka</w:t>
      </w:r>
      <w:proofErr w:type="spellEnd"/>
    </w:p>
    <w:p w14:paraId="0D5310D2" w14:textId="001595E5" w:rsidR="00CC7874" w:rsidRDefault="00CC7874" w:rsidP="00CC7874">
      <w:pPr>
        <w:rPr>
          <w:lang w:val="en-GB"/>
        </w:rPr>
      </w:pPr>
      <w:r w:rsidRPr="00CC7874">
        <w:rPr>
          <w:lang w:val="en-GB"/>
        </w:rPr>
        <w:t>University</w:t>
      </w:r>
      <w:r>
        <w:rPr>
          <w:lang w:val="en-GB"/>
        </w:rPr>
        <w:t>’</w:t>
      </w:r>
      <w:r w:rsidRPr="00CC7874">
        <w:rPr>
          <w:lang w:val="en-GB"/>
        </w:rPr>
        <w:t>s facilities, its personnel and students, and other individuals.</w:t>
      </w:r>
    </w:p>
    <w:p w14:paraId="572A5DA4" w14:textId="77777777" w:rsidR="00CC7874" w:rsidRPr="00CC7874" w:rsidRDefault="00CC7874" w:rsidP="00CC7874">
      <w:pPr>
        <w:rPr>
          <w:lang w:val="en-GB"/>
        </w:rPr>
      </w:pPr>
    </w:p>
    <w:p w14:paraId="09F0B8BB" w14:textId="77777777" w:rsidR="00CC7874" w:rsidRPr="00CC7874" w:rsidRDefault="00CC7874" w:rsidP="00CC7874">
      <w:pPr>
        <w:rPr>
          <w:lang w:val="en-GB"/>
        </w:rPr>
      </w:pPr>
      <w:r w:rsidRPr="00CC7874">
        <w:rPr>
          <w:lang w:val="en-GB"/>
        </w:rPr>
        <w:t>Security Requirements</w:t>
      </w:r>
    </w:p>
    <w:p w14:paraId="72EB8F89" w14:textId="77777777" w:rsidR="00CC7874" w:rsidRPr="00CC7874" w:rsidRDefault="00CC7874" w:rsidP="00CC7874">
      <w:pPr>
        <w:rPr>
          <w:lang w:val="en-GB"/>
        </w:rPr>
      </w:pPr>
      <w:r w:rsidRPr="00CC7874">
        <w:rPr>
          <w:lang w:val="en-GB"/>
        </w:rPr>
        <w:lastRenderedPageBreak/>
        <w:t>The personal information of every user of this system will be protected by the relevant regulations and</w:t>
      </w:r>
    </w:p>
    <w:p w14:paraId="51EE5E0C" w14:textId="77777777" w:rsidR="00CC7874" w:rsidRPr="00CC7874" w:rsidRDefault="00CC7874" w:rsidP="00CC7874">
      <w:pPr>
        <w:rPr>
          <w:lang w:val="en-GB"/>
        </w:rPr>
      </w:pPr>
      <w:r w:rsidRPr="00CC7874">
        <w:rPr>
          <w:lang w:val="en-GB"/>
        </w:rPr>
        <w:t>legislative standards that are already in place on Albanian soil. In Albania, the Commission for Personal</w:t>
      </w:r>
    </w:p>
    <w:p w14:paraId="409AE620" w14:textId="77777777" w:rsidR="00CC7874" w:rsidRPr="00CC7874" w:rsidRDefault="00CC7874" w:rsidP="00CC7874">
      <w:pPr>
        <w:rPr>
          <w:lang w:val="en-GB"/>
        </w:rPr>
      </w:pPr>
      <w:r w:rsidRPr="00CC7874">
        <w:rPr>
          <w:lang w:val="en-GB"/>
        </w:rPr>
        <w:t>Data Protection issues licenses to institutions, organizations, and/or corporations that allow them to</w:t>
      </w:r>
    </w:p>
    <w:p w14:paraId="117B2575" w14:textId="77777777" w:rsidR="00CC7874" w:rsidRPr="00CC7874" w:rsidRDefault="00CC7874" w:rsidP="00CC7874">
      <w:pPr>
        <w:rPr>
          <w:lang w:val="en-GB"/>
        </w:rPr>
      </w:pPr>
      <w:r w:rsidRPr="00CC7874">
        <w:rPr>
          <w:lang w:val="en-GB"/>
        </w:rPr>
        <w:t>handle personal and sensitive information about information system users. Because the website will</w:t>
      </w:r>
    </w:p>
    <w:p w14:paraId="3C58A616" w14:textId="77777777" w:rsidR="00CC7874" w:rsidRPr="00CC7874" w:rsidRDefault="00CC7874" w:rsidP="00CC7874">
      <w:pPr>
        <w:rPr>
          <w:lang w:val="en-GB"/>
        </w:rPr>
      </w:pPr>
      <w:r w:rsidRPr="00CC7874">
        <w:rPr>
          <w:lang w:val="en-GB"/>
        </w:rPr>
        <w:t>operate under the Beaty Supply Store website domain, it will be covered by this rule. According to</w:t>
      </w:r>
    </w:p>
    <w:p w14:paraId="2FE876C1" w14:textId="23AE6326" w:rsidR="00CC7874" w:rsidRPr="00CC7874" w:rsidRDefault="00CC7874" w:rsidP="00CC7874">
      <w:pPr>
        <w:rPr>
          <w:lang w:val="en-GB"/>
        </w:rPr>
      </w:pPr>
      <w:r w:rsidRPr="00CC7874">
        <w:rPr>
          <w:lang w:val="en-GB"/>
        </w:rPr>
        <w:t xml:space="preserve">statute No.9887, dated 10.03.2008, as amended by law No.48/2012, </w:t>
      </w:r>
      <w:r>
        <w:rPr>
          <w:lang w:val="en-GB"/>
        </w:rPr>
        <w:t>“</w:t>
      </w:r>
      <w:r w:rsidRPr="00CC7874">
        <w:rPr>
          <w:lang w:val="en-GB"/>
        </w:rPr>
        <w:t>On the Protection of Personal</w:t>
      </w:r>
    </w:p>
    <w:p w14:paraId="04209F03" w14:textId="4F89FC81" w:rsidR="00CC7874" w:rsidRPr="00CC7874" w:rsidRDefault="00CC7874" w:rsidP="00CC7874">
      <w:pPr>
        <w:rPr>
          <w:lang w:val="en-GB"/>
        </w:rPr>
      </w:pPr>
      <w:r w:rsidRPr="00CC7874">
        <w:rPr>
          <w:lang w:val="en-GB"/>
        </w:rPr>
        <w:t>Data,</w:t>
      </w:r>
      <w:r>
        <w:rPr>
          <w:lang w:val="en-GB"/>
        </w:rPr>
        <w:t>”</w:t>
      </w:r>
      <w:r w:rsidRPr="00CC7874">
        <w:rPr>
          <w:lang w:val="en-GB"/>
        </w:rPr>
        <w:t xml:space="preserve"> each user</w:t>
      </w:r>
      <w:r>
        <w:rPr>
          <w:lang w:val="en-GB"/>
        </w:rPr>
        <w:t>’</w:t>
      </w:r>
      <w:r w:rsidRPr="00CC7874">
        <w:rPr>
          <w:lang w:val="en-GB"/>
        </w:rPr>
        <w:t>s personal information must be kept secret and available only to the specified actors.</w:t>
      </w:r>
    </w:p>
    <w:p w14:paraId="7280E1D8" w14:textId="77777777" w:rsidR="00CC7874" w:rsidRPr="00CC7874" w:rsidRDefault="00CC7874" w:rsidP="00CC7874">
      <w:pPr>
        <w:rPr>
          <w:lang w:val="en-GB"/>
        </w:rPr>
      </w:pPr>
      <w:r w:rsidRPr="00CC7874">
        <w:rPr>
          <w:lang w:val="en-GB"/>
        </w:rPr>
        <w:t>As a result, hashed passwords issued Beauty Store’s clients via the account given will already protect</w:t>
      </w:r>
    </w:p>
    <w:p w14:paraId="55651EAB" w14:textId="77777777" w:rsidR="00CC7874" w:rsidRPr="00CC7874" w:rsidRDefault="00CC7874" w:rsidP="00CC7874">
      <w:pPr>
        <w:rPr>
          <w:lang w:val="en-GB"/>
        </w:rPr>
      </w:pPr>
      <w:r w:rsidRPr="00CC7874">
        <w:rPr>
          <w:lang w:val="en-GB"/>
        </w:rPr>
        <w:t>their information.</w:t>
      </w:r>
    </w:p>
    <w:p w14:paraId="2356620F" w14:textId="77777777" w:rsidR="00CC7874" w:rsidRPr="00CC7874" w:rsidRDefault="00CC7874" w:rsidP="00CC7874">
      <w:pPr>
        <w:rPr>
          <w:lang w:val="en-GB"/>
        </w:rPr>
      </w:pPr>
      <w:r w:rsidRPr="00CC7874">
        <w:rPr>
          <w:lang w:val="en-GB"/>
        </w:rPr>
        <w:t>Domain Requirements</w:t>
      </w:r>
    </w:p>
    <w:p w14:paraId="43FCAE6B" w14:textId="5A99261A" w:rsidR="00CC7874" w:rsidRPr="00CC7874" w:rsidRDefault="00CC7874" w:rsidP="00CC7874">
      <w:pPr>
        <w:rPr>
          <w:lang w:val="en-GB"/>
        </w:rPr>
      </w:pPr>
      <w:r w:rsidRPr="00CC7874">
        <w:rPr>
          <w:lang w:val="en-GB"/>
        </w:rPr>
        <w:t>Our system</w:t>
      </w:r>
      <w:r>
        <w:rPr>
          <w:lang w:val="en-GB"/>
        </w:rPr>
        <w:t>’</w:t>
      </w:r>
      <w:r w:rsidRPr="00CC7874">
        <w:rPr>
          <w:lang w:val="en-GB"/>
        </w:rPr>
        <w:t xml:space="preserve">s domain needs will be based on </w:t>
      </w:r>
      <w:proofErr w:type="gramStart"/>
      <w:r w:rsidRPr="00CC7874">
        <w:rPr>
          <w:lang w:val="en-GB"/>
        </w:rPr>
        <w:t>an</w:t>
      </w:r>
      <w:proofErr w:type="gramEnd"/>
      <w:r w:rsidRPr="00CC7874">
        <w:rPr>
          <w:lang w:val="en-GB"/>
        </w:rPr>
        <w:t xml:space="preserve"> Beauty Store environment. The major goal of this</w:t>
      </w:r>
    </w:p>
    <w:p w14:paraId="4FBC17F6" w14:textId="77777777" w:rsidR="00CC7874" w:rsidRPr="00CC7874" w:rsidRDefault="00CC7874" w:rsidP="00CC7874">
      <w:pPr>
        <w:rPr>
          <w:lang w:val="en-GB"/>
        </w:rPr>
      </w:pPr>
      <w:r w:rsidRPr="00CC7874">
        <w:rPr>
          <w:lang w:val="en-GB"/>
        </w:rPr>
        <w:t>system is to provide a communication platform for clients and employees. Each client will have a unique</w:t>
      </w:r>
    </w:p>
    <w:p w14:paraId="7DF01114" w14:textId="77777777" w:rsidR="00CC7874" w:rsidRPr="00CC7874" w:rsidRDefault="00CC7874" w:rsidP="00CC7874">
      <w:pPr>
        <w:rPr>
          <w:lang w:val="en-GB"/>
        </w:rPr>
      </w:pPr>
      <w:r w:rsidRPr="00CC7874">
        <w:rPr>
          <w:lang w:val="en-GB"/>
        </w:rPr>
        <w:t>profile with which they will be able to carry out a specific set of tasks. In our system, there are only three</w:t>
      </w:r>
    </w:p>
    <w:p w14:paraId="7DCC2EDD" w14:textId="77777777" w:rsidR="00CC7874" w:rsidRPr="00CC7874" w:rsidRDefault="00CC7874" w:rsidP="00CC7874">
      <w:pPr>
        <w:rPr>
          <w:lang w:val="en-GB"/>
        </w:rPr>
      </w:pPr>
      <w:r w:rsidRPr="00CC7874">
        <w:rPr>
          <w:lang w:val="en-GB"/>
        </w:rPr>
        <w:t>types of users: Administrator, Employee and Client. This application was created for a single Beauty</w:t>
      </w:r>
    </w:p>
    <w:p w14:paraId="7B870B50" w14:textId="7E1E09C9" w:rsidR="00F53D5D" w:rsidRDefault="00CC7874" w:rsidP="00CC7874">
      <w:pPr>
        <w:rPr>
          <w:lang w:val="en-GB"/>
        </w:rPr>
      </w:pPr>
      <w:r w:rsidRPr="00CC7874">
        <w:rPr>
          <w:lang w:val="en-GB"/>
        </w:rPr>
        <w:t>Store to utilize in order to personalize the client</w:t>
      </w:r>
      <w:r>
        <w:rPr>
          <w:lang w:val="en-GB"/>
        </w:rPr>
        <w:t>’</w:t>
      </w:r>
      <w:r w:rsidRPr="00CC7874">
        <w:rPr>
          <w:lang w:val="en-GB"/>
        </w:rPr>
        <w:t>s budget and wishes.</w:t>
      </w:r>
    </w:p>
    <w:p w14:paraId="0F919B00" w14:textId="5FF4077F" w:rsidR="00F53D5D" w:rsidRDefault="00F53D5D" w:rsidP="00F53D5D">
      <w:pPr>
        <w:rPr>
          <w:lang w:val="en-GB"/>
        </w:rPr>
      </w:pPr>
    </w:p>
    <w:p w14:paraId="2FD06B54" w14:textId="69B24756" w:rsidR="00F53D5D" w:rsidRDefault="00F53D5D" w:rsidP="00F53D5D">
      <w:pPr>
        <w:rPr>
          <w:lang w:val="en-GB"/>
        </w:rPr>
      </w:pPr>
    </w:p>
    <w:p w14:paraId="483B3EEA" w14:textId="77777777" w:rsidR="00CC7874" w:rsidRPr="00CC7874" w:rsidRDefault="00F53D5D" w:rsidP="00CC7874">
      <w:pPr>
        <w:rPr>
          <w:sz w:val="24"/>
          <w:szCs w:val="24"/>
          <w:lang w:val="en-GB"/>
        </w:rPr>
      </w:pPr>
      <w:r w:rsidRPr="00F53D5D">
        <w:rPr>
          <w:sz w:val="24"/>
          <w:szCs w:val="24"/>
          <w:lang w:val="en-GB"/>
        </w:rPr>
        <w:t>User Scenarios</w:t>
      </w:r>
      <w:r w:rsidR="00CC7874" w:rsidRPr="00CC7874">
        <w:rPr>
          <w:sz w:val="24"/>
          <w:szCs w:val="24"/>
          <w:lang w:val="en-GB"/>
        </w:rPr>
        <w:t>1. Web App Scenario – Successful Login</w:t>
      </w:r>
    </w:p>
    <w:p w14:paraId="23E96263" w14:textId="77777777" w:rsidR="00CC7874" w:rsidRPr="00CC7874" w:rsidRDefault="00CC7874" w:rsidP="00CC7874">
      <w:pPr>
        <w:rPr>
          <w:sz w:val="24"/>
          <w:szCs w:val="24"/>
          <w:lang w:val="en-GB"/>
        </w:rPr>
      </w:pPr>
      <w:r w:rsidRPr="00CC7874">
        <w:rPr>
          <w:sz w:val="24"/>
          <w:szCs w:val="24"/>
          <w:lang w:val="en-GB"/>
        </w:rPr>
        <w:t>1.1 Client</w:t>
      </w:r>
    </w:p>
    <w:p w14:paraId="4B703F77" w14:textId="77777777" w:rsidR="00CC7874" w:rsidRPr="00CC7874" w:rsidRDefault="00CC7874" w:rsidP="00CC7874">
      <w:pPr>
        <w:rPr>
          <w:sz w:val="24"/>
          <w:szCs w:val="24"/>
          <w:lang w:val="en-GB"/>
        </w:rPr>
      </w:pPr>
      <w:r w:rsidRPr="00CC7874">
        <w:rPr>
          <w:sz w:val="24"/>
          <w:szCs w:val="24"/>
          <w:lang w:val="en-GB"/>
        </w:rPr>
        <w:t>a. The user clicks the Login with Email button.</w:t>
      </w:r>
    </w:p>
    <w:p w14:paraId="2C3F875B" w14:textId="77777777" w:rsidR="00CC7874" w:rsidRPr="00CC7874" w:rsidRDefault="00CC7874" w:rsidP="00CC7874">
      <w:pPr>
        <w:rPr>
          <w:sz w:val="24"/>
          <w:szCs w:val="24"/>
          <w:lang w:val="en-GB"/>
        </w:rPr>
      </w:pPr>
      <w:r w:rsidRPr="00CC7874">
        <w:rPr>
          <w:sz w:val="24"/>
          <w:szCs w:val="24"/>
          <w:lang w:val="en-GB"/>
        </w:rPr>
        <w:t>b. If the credentials are correct from the mail Glamour Too Beauty Supply database,</w:t>
      </w:r>
    </w:p>
    <w:p w14:paraId="1C3880B5" w14:textId="77777777" w:rsidR="00CC7874" w:rsidRPr="00CC7874" w:rsidRDefault="00CC7874" w:rsidP="00CC7874">
      <w:pPr>
        <w:rPr>
          <w:sz w:val="24"/>
          <w:szCs w:val="24"/>
          <w:lang w:val="en-GB"/>
        </w:rPr>
      </w:pPr>
      <w:r w:rsidRPr="00CC7874">
        <w:rPr>
          <w:sz w:val="24"/>
          <w:szCs w:val="24"/>
          <w:lang w:val="en-GB"/>
        </w:rPr>
        <w:t>the user is logged in.</w:t>
      </w:r>
    </w:p>
    <w:p w14:paraId="3EAE60A4" w14:textId="494EB38F" w:rsidR="00CC7874" w:rsidRPr="00CC7874" w:rsidRDefault="00CC7874" w:rsidP="00CC7874">
      <w:pPr>
        <w:rPr>
          <w:sz w:val="24"/>
          <w:szCs w:val="24"/>
          <w:lang w:val="en-GB"/>
        </w:rPr>
      </w:pPr>
      <w:r w:rsidRPr="00CC7874">
        <w:rPr>
          <w:sz w:val="24"/>
          <w:szCs w:val="24"/>
          <w:lang w:val="en-GB"/>
        </w:rPr>
        <w:t>c. The user will be taken to his or her own account</w:t>
      </w:r>
      <w:r>
        <w:rPr>
          <w:sz w:val="24"/>
          <w:szCs w:val="24"/>
          <w:lang w:val="en-GB"/>
        </w:rPr>
        <w:t>’</w:t>
      </w:r>
      <w:r w:rsidRPr="00CC7874">
        <w:rPr>
          <w:sz w:val="24"/>
          <w:szCs w:val="24"/>
          <w:lang w:val="en-GB"/>
        </w:rPr>
        <w:t>s dashboard.</w:t>
      </w:r>
    </w:p>
    <w:p w14:paraId="42BE58F5" w14:textId="77777777" w:rsidR="00CC7874" w:rsidRPr="00CC7874" w:rsidRDefault="00CC7874" w:rsidP="00CC7874">
      <w:pPr>
        <w:rPr>
          <w:sz w:val="24"/>
          <w:szCs w:val="24"/>
          <w:lang w:val="en-GB"/>
        </w:rPr>
      </w:pPr>
    </w:p>
    <w:p w14:paraId="1B677FA1" w14:textId="77777777" w:rsidR="00CC7874" w:rsidRPr="00CC7874" w:rsidRDefault="00CC7874" w:rsidP="00CC7874">
      <w:pPr>
        <w:rPr>
          <w:sz w:val="24"/>
          <w:szCs w:val="24"/>
          <w:lang w:val="en-GB"/>
        </w:rPr>
      </w:pPr>
      <w:r w:rsidRPr="00CC7874">
        <w:rPr>
          <w:sz w:val="24"/>
          <w:szCs w:val="24"/>
          <w:lang w:val="en-GB"/>
        </w:rPr>
        <w:t>1.2 Administrator</w:t>
      </w:r>
    </w:p>
    <w:p w14:paraId="6C98080C" w14:textId="77777777" w:rsidR="00CC7874" w:rsidRPr="00CC7874" w:rsidRDefault="00CC7874" w:rsidP="00CC7874">
      <w:pPr>
        <w:rPr>
          <w:sz w:val="24"/>
          <w:szCs w:val="24"/>
          <w:lang w:val="en-GB"/>
        </w:rPr>
      </w:pPr>
      <w:r w:rsidRPr="00CC7874">
        <w:rPr>
          <w:sz w:val="24"/>
          <w:szCs w:val="24"/>
          <w:lang w:val="en-GB"/>
        </w:rPr>
        <w:t>a. The user is prompted to provide his or her username.</w:t>
      </w:r>
    </w:p>
    <w:p w14:paraId="1F7995EB" w14:textId="77777777" w:rsidR="00CC7874" w:rsidRPr="00CC7874" w:rsidRDefault="00CC7874" w:rsidP="00CC7874">
      <w:pPr>
        <w:rPr>
          <w:sz w:val="24"/>
          <w:szCs w:val="24"/>
          <w:lang w:val="en-GB"/>
        </w:rPr>
      </w:pPr>
      <w:r w:rsidRPr="00CC7874">
        <w:rPr>
          <w:sz w:val="24"/>
          <w:szCs w:val="24"/>
          <w:lang w:val="en-GB"/>
        </w:rPr>
        <w:t>b. The user is prompted to provide his or her password.</w:t>
      </w:r>
    </w:p>
    <w:p w14:paraId="16791F08" w14:textId="77777777" w:rsidR="00CC7874" w:rsidRPr="00CC7874" w:rsidRDefault="00CC7874" w:rsidP="00CC7874">
      <w:pPr>
        <w:rPr>
          <w:sz w:val="24"/>
          <w:szCs w:val="24"/>
          <w:lang w:val="en-GB"/>
        </w:rPr>
      </w:pPr>
      <w:r w:rsidRPr="00CC7874">
        <w:rPr>
          <w:sz w:val="24"/>
          <w:szCs w:val="24"/>
          <w:lang w:val="en-GB"/>
        </w:rPr>
        <w:t>c. The user will be logged in if the credentials from the database are correct.</w:t>
      </w:r>
    </w:p>
    <w:p w14:paraId="3FA83466" w14:textId="77777777" w:rsidR="00CC7874" w:rsidRPr="00CC7874" w:rsidRDefault="00CC7874" w:rsidP="00CC7874">
      <w:pPr>
        <w:rPr>
          <w:sz w:val="24"/>
          <w:szCs w:val="24"/>
          <w:lang w:val="en-GB"/>
        </w:rPr>
      </w:pPr>
      <w:r w:rsidRPr="00CC7874">
        <w:rPr>
          <w:sz w:val="24"/>
          <w:szCs w:val="24"/>
          <w:lang w:val="en-GB"/>
        </w:rPr>
        <w:lastRenderedPageBreak/>
        <w:t>d. The user will be taken to the dashboard after being redirected.</w:t>
      </w:r>
    </w:p>
    <w:p w14:paraId="32EEF343" w14:textId="77777777" w:rsidR="00CC7874" w:rsidRPr="00CC7874" w:rsidRDefault="00CC7874" w:rsidP="00CC7874">
      <w:pPr>
        <w:rPr>
          <w:sz w:val="24"/>
          <w:szCs w:val="24"/>
          <w:lang w:val="en-GB"/>
        </w:rPr>
      </w:pPr>
    </w:p>
    <w:p w14:paraId="13F732C0" w14:textId="77777777" w:rsidR="00CC7874" w:rsidRPr="00CC7874" w:rsidRDefault="00CC7874" w:rsidP="00CC7874">
      <w:pPr>
        <w:rPr>
          <w:sz w:val="24"/>
          <w:szCs w:val="24"/>
          <w:lang w:val="en-GB"/>
        </w:rPr>
      </w:pPr>
      <w:r w:rsidRPr="00CC7874">
        <w:rPr>
          <w:sz w:val="24"/>
          <w:szCs w:val="24"/>
          <w:lang w:val="en-GB"/>
        </w:rPr>
        <w:t>Glamour Too Beauty Supply Requirements Specification</w:t>
      </w:r>
    </w:p>
    <w:p w14:paraId="0D62A853" w14:textId="77777777" w:rsidR="00CC7874" w:rsidRPr="00CC7874" w:rsidRDefault="00CC7874" w:rsidP="00CC7874">
      <w:pPr>
        <w:rPr>
          <w:sz w:val="24"/>
          <w:szCs w:val="24"/>
          <w:lang w:val="en-GB"/>
        </w:rPr>
      </w:pPr>
    </w:p>
    <w:p w14:paraId="1CE030F3" w14:textId="77777777" w:rsidR="00CC7874" w:rsidRPr="00CC7874" w:rsidRDefault="00CC7874" w:rsidP="00CC7874">
      <w:pPr>
        <w:rPr>
          <w:sz w:val="24"/>
          <w:szCs w:val="24"/>
          <w:lang w:val="en-GB"/>
        </w:rPr>
      </w:pPr>
      <w:r w:rsidRPr="00CC7874">
        <w:rPr>
          <w:sz w:val="24"/>
          <w:szCs w:val="24"/>
          <w:lang w:val="en-GB"/>
        </w:rPr>
        <w:t>1.3 Employee</w:t>
      </w:r>
    </w:p>
    <w:p w14:paraId="5FC2A7FA" w14:textId="77777777" w:rsidR="00CC7874" w:rsidRPr="00CC7874" w:rsidRDefault="00CC7874" w:rsidP="00CC7874">
      <w:pPr>
        <w:rPr>
          <w:sz w:val="24"/>
          <w:szCs w:val="24"/>
          <w:lang w:val="en-GB"/>
        </w:rPr>
      </w:pPr>
      <w:r w:rsidRPr="00CC7874">
        <w:rPr>
          <w:sz w:val="24"/>
          <w:szCs w:val="24"/>
          <w:lang w:val="en-GB"/>
        </w:rPr>
        <w:t>a. The user is prompted to provide his or her username.</w:t>
      </w:r>
    </w:p>
    <w:p w14:paraId="49B30985" w14:textId="77777777" w:rsidR="00CC7874" w:rsidRPr="00CC7874" w:rsidRDefault="00CC7874" w:rsidP="00CC7874">
      <w:pPr>
        <w:rPr>
          <w:sz w:val="24"/>
          <w:szCs w:val="24"/>
          <w:lang w:val="en-GB"/>
        </w:rPr>
      </w:pPr>
      <w:r w:rsidRPr="00CC7874">
        <w:rPr>
          <w:sz w:val="24"/>
          <w:szCs w:val="24"/>
          <w:lang w:val="en-GB"/>
        </w:rPr>
        <w:t>b. The user is prompted to provide his or her password.</w:t>
      </w:r>
    </w:p>
    <w:p w14:paraId="74811C23" w14:textId="77777777" w:rsidR="00CC7874" w:rsidRPr="00CC7874" w:rsidRDefault="00CC7874" w:rsidP="00CC7874">
      <w:pPr>
        <w:rPr>
          <w:sz w:val="24"/>
          <w:szCs w:val="24"/>
          <w:lang w:val="en-GB"/>
        </w:rPr>
      </w:pPr>
      <w:r w:rsidRPr="00CC7874">
        <w:rPr>
          <w:sz w:val="24"/>
          <w:szCs w:val="24"/>
          <w:lang w:val="en-GB"/>
        </w:rPr>
        <w:t>c. The user will be logged in if the credentials from the database are correct.</w:t>
      </w:r>
    </w:p>
    <w:p w14:paraId="18216F57" w14:textId="77777777" w:rsidR="00CC7874" w:rsidRPr="00CC7874" w:rsidRDefault="00CC7874" w:rsidP="00CC7874">
      <w:pPr>
        <w:rPr>
          <w:sz w:val="24"/>
          <w:szCs w:val="24"/>
          <w:lang w:val="en-GB"/>
        </w:rPr>
      </w:pPr>
      <w:r w:rsidRPr="00CC7874">
        <w:rPr>
          <w:sz w:val="24"/>
          <w:szCs w:val="24"/>
          <w:lang w:val="en-GB"/>
        </w:rPr>
        <w:t>d. The user will be taken to the dashboard after being redirected.</w:t>
      </w:r>
    </w:p>
    <w:p w14:paraId="55B92390" w14:textId="77777777" w:rsidR="00CC7874" w:rsidRPr="00CC7874" w:rsidRDefault="00CC7874" w:rsidP="00CC7874">
      <w:pPr>
        <w:rPr>
          <w:sz w:val="24"/>
          <w:szCs w:val="24"/>
          <w:lang w:val="en-GB"/>
        </w:rPr>
      </w:pPr>
    </w:p>
    <w:p w14:paraId="3A9625AD" w14:textId="77777777" w:rsidR="00CC7874" w:rsidRPr="00CC7874" w:rsidRDefault="00CC7874" w:rsidP="00CC7874">
      <w:pPr>
        <w:rPr>
          <w:sz w:val="24"/>
          <w:szCs w:val="24"/>
          <w:lang w:val="en-GB"/>
        </w:rPr>
      </w:pPr>
      <w:r w:rsidRPr="00CC7874">
        <w:rPr>
          <w:sz w:val="24"/>
          <w:szCs w:val="24"/>
          <w:lang w:val="en-GB"/>
        </w:rPr>
        <w:t>2 Web App Scenario – Failed Login</w:t>
      </w:r>
    </w:p>
    <w:p w14:paraId="2D3039F0" w14:textId="77777777" w:rsidR="00CC7874" w:rsidRPr="00CC7874" w:rsidRDefault="00CC7874" w:rsidP="00CC7874">
      <w:pPr>
        <w:rPr>
          <w:sz w:val="24"/>
          <w:szCs w:val="24"/>
          <w:lang w:val="en-GB"/>
        </w:rPr>
      </w:pPr>
      <w:r w:rsidRPr="00CC7874">
        <w:rPr>
          <w:sz w:val="24"/>
          <w:szCs w:val="24"/>
          <w:lang w:val="en-GB"/>
        </w:rPr>
        <w:t>2.1 Client</w:t>
      </w:r>
    </w:p>
    <w:p w14:paraId="2E2B68BB" w14:textId="77777777" w:rsidR="00CC7874" w:rsidRPr="00CC7874" w:rsidRDefault="00CC7874" w:rsidP="00CC7874">
      <w:pPr>
        <w:rPr>
          <w:sz w:val="24"/>
          <w:szCs w:val="24"/>
          <w:lang w:val="en-GB"/>
        </w:rPr>
      </w:pPr>
      <w:r w:rsidRPr="00CC7874">
        <w:rPr>
          <w:sz w:val="24"/>
          <w:szCs w:val="24"/>
          <w:lang w:val="en-GB"/>
        </w:rPr>
        <w:t>a. The user selects Login with Email from the drop-down menu.</w:t>
      </w:r>
    </w:p>
    <w:p w14:paraId="525D9EC8" w14:textId="77777777" w:rsidR="00CC7874" w:rsidRPr="00CC7874" w:rsidRDefault="00CC7874" w:rsidP="00CC7874">
      <w:pPr>
        <w:rPr>
          <w:sz w:val="24"/>
          <w:szCs w:val="24"/>
          <w:lang w:val="en-GB"/>
        </w:rPr>
      </w:pPr>
      <w:r w:rsidRPr="00CC7874">
        <w:rPr>
          <w:sz w:val="24"/>
          <w:szCs w:val="24"/>
          <w:lang w:val="en-GB"/>
        </w:rPr>
        <w:t>b. The user is not logged in if the credentials from the Glamour Too Beauty Supply mail</w:t>
      </w:r>
    </w:p>
    <w:p w14:paraId="6CA1381E" w14:textId="77777777" w:rsidR="00CC7874" w:rsidRPr="00CC7874" w:rsidRDefault="00CC7874" w:rsidP="00CC7874">
      <w:pPr>
        <w:rPr>
          <w:sz w:val="24"/>
          <w:szCs w:val="24"/>
          <w:lang w:val="en-GB"/>
        </w:rPr>
      </w:pPr>
      <w:r w:rsidRPr="00CC7874">
        <w:rPr>
          <w:sz w:val="24"/>
          <w:szCs w:val="24"/>
          <w:lang w:val="en-GB"/>
        </w:rPr>
        <w:t xml:space="preserve">database </w:t>
      </w:r>
      <w:proofErr w:type="gramStart"/>
      <w:r w:rsidRPr="00CC7874">
        <w:rPr>
          <w:sz w:val="24"/>
          <w:szCs w:val="24"/>
          <w:lang w:val="en-GB"/>
        </w:rPr>
        <w:t>are</w:t>
      </w:r>
      <w:proofErr w:type="gramEnd"/>
      <w:r w:rsidRPr="00CC7874">
        <w:rPr>
          <w:sz w:val="24"/>
          <w:szCs w:val="24"/>
          <w:lang w:val="en-GB"/>
        </w:rPr>
        <w:t xml:space="preserve"> incorrect.</w:t>
      </w:r>
    </w:p>
    <w:p w14:paraId="7FF2D274" w14:textId="77777777" w:rsidR="00CC7874" w:rsidRPr="00CC7874" w:rsidRDefault="00CC7874" w:rsidP="00CC7874">
      <w:pPr>
        <w:rPr>
          <w:sz w:val="24"/>
          <w:szCs w:val="24"/>
          <w:lang w:val="en-GB"/>
        </w:rPr>
      </w:pPr>
      <w:r w:rsidRPr="00CC7874">
        <w:rPr>
          <w:sz w:val="24"/>
          <w:szCs w:val="24"/>
          <w:lang w:val="en-GB"/>
        </w:rPr>
        <w:t>c. An error notice will be displayed to the user.</w:t>
      </w:r>
    </w:p>
    <w:p w14:paraId="21809A36" w14:textId="77777777" w:rsidR="00CC7874" w:rsidRPr="00CC7874" w:rsidRDefault="00CC7874" w:rsidP="00CC7874">
      <w:pPr>
        <w:rPr>
          <w:sz w:val="24"/>
          <w:szCs w:val="24"/>
          <w:lang w:val="en-GB"/>
        </w:rPr>
      </w:pPr>
      <w:r w:rsidRPr="00CC7874">
        <w:rPr>
          <w:sz w:val="24"/>
          <w:szCs w:val="24"/>
          <w:lang w:val="en-GB"/>
        </w:rPr>
        <w:t>d. The user will remain on the Login page.</w:t>
      </w:r>
    </w:p>
    <w:p w14:paraId="5DA8DD03" w14:textId="77777777" w:rsidR="00CC7874" w:rsidRPr="00CC7874" w:rsidRDefault="00CC7874" w:rsidP="00CC7874">
      <w:pPr>
        <w:rPr>
          <w:sz w:val="24"/>
          <w:szCs w:val="24"/>
          <w:lang w:val="en-GB"/>
        </w:rPr>
      </w:pPr>
    </w:p>
    <w:p w14:paraId="32339C4D" w14:textId="77777777" w:rsidR="00CC7874" w:rsidRPr="00CC7874" w:rsidRDefault="00CC7874" w:rsidP="00CC7874">
      <w:pPr>
        <w:rPr>
          <w:sz w:val="24"/>
          <w:szCs w:val="24"/>
          <w:lang w:val="en-GB"/>
        </w:rPr>
      </w:pPr>
      <w:r w:rsidRPr="00CC7874">
        <w:rPr>
          <w:sz w:val="24"/>
          <w:szCs w:val="24"/>
          <w:lang w:val="en-GB"/>
        </w:rPr>
        <w:t>2.2 Administrator</w:t>
      </w:r>
    </w:p>
    <w:p w14:paraId="00FFF225" w14:textId="77777777" w:rsidR="00CC7874" w:rsidRPr="00CC7874" w:rsidRDefault="00CC7874" w:rsidP="00CC7874">
      <w:pPr>
        <w:rPr>
          <w:sz w:val="24"/>
          <w:szCs w:val="24"/>
          <w:lang w:val="en-GB"/>
        </w:rPr>
      </w:pPr>
      <w:r w:rsidRPr="00CC7874">
        <w:rPr>
          <w:sz w:val="24"/>
          <w:szCs w:val="24"/>
          <w:lang w:val="en-GB"/>
        </w:rPr>
        <w:t>a. The user must enter his or her username.</w:t>
      </w:r>
    </w:p>
    <w:p w14:paraId="75F92372" w14:textId="77777777" w:rsidR="00CC7874" w:rsidRPr="00CC7874" w:rsidRDefault="00CC7874" w:rsidP="00CC7874">
      <w:pPr>
        <w:rPr>
          <w:sz w:val="24"/>
          <w:szCs w:val="24"/>
          <w:lang w:val="en-GB"/>
        </w:rPr>
      </w:pPr>
      <w:r w:rsidRPr="00CC7874">
        <w:rPr>
          <w:sz w:val="24"/>
          <w:szCs w:val="24"/>
          <w:lang w:val="en-GB"/>
        </w:rPr>
        <w:t>b. The user must enter his or her password.</w:t>
      </w:r>
    </w:p>
    <w:p w14:paraId="71D1BA7B" w14:textId="77777777" w:rsidR="00CC7874" w:rsidRPr="00CC7874" w:rsidRDefault="00CC7874" w:rsidP="00CC7874">
      <w:pPr>
        <w:rPr>
          <w:sz w:val="24"/>
          <w:szCs w:val="24"/>
          <w:lang w:val="en-GB"/>
        </w:rPr>
      </w:pPr>
      <w:r w:rsidRPr="00CC7874">
        <w:rPr>
          <w:sz w:val="24"/>
          <w:szCs w:val="24"/>
          <w:lang w:val="en-GB"/>
        </w:rPr>
        <w:t>c. The user is not logged in if the database credentials are incorrect.</w:t>
      </w:r>
    </w:p>
    <w:p w14:paraId="15EC05FC" w14:textId="77777777" w:rsidR="00CC7874" w:rsidRPr="00CC7874" w:rsidRDefault="00CC7874" w:rsidP="00CC7874">
      <w:pPr>
        <w:rPr>
          <w:sz w:val="24"/>
          <w:szCs w:val="24"/>
          <w:lang w:val="en-GB"/>
        </w:rPr>
      </w:pPr>
      <w:r w:rsidRPr="00CC7874">
        <w:rPr>
          <w:sz w:val="24"/>
          <w:szCs w:val="24"/>
          <w:lang w:val="en-GB"/>
        </w:rPr>
        <w:t>d. An error notice will be displayed to the user.</w:t>
      </w:r>
    </w:p>
    <w:p w14:paraId="1AAE4D6C" w14:textId="77777777" w:rsidR="00CC7874" w:rsidRPr="00CC7874" w:rsidRDefault="00CC7874" w:rsidP="00CC7874">
      <w:pPr>
        <w:rPr>
          <w:sz w:val="24"/>
          <w:szCs w:val="24"/>
          <w:lang w:val="en-GB"/>
        </w:rPr>
      </w:pPr>
      <w:r w:rsidRPr="00CC7874">
        <w:rPr>
          <w:sz w:val="24"/>
          <w:szCs w:val="24"/>
          <w:lang w:val="en-GB"/>
        </w:rPr>
        <w:t>e. The user will remain on the Login page.</w:t>
      </w:r>
    </w:p>
    <w:p w14:paraId="2BDCD68B" w14:textId="77777777" w:rsidR="00CC7874" w:rsidRPr="00CC7874" w:rsidRDefault="00CC7874" w:rsidP="00CC7874">
      <w:pPr>
        <w:rPr>
          <w:sz w:val="24"/>
          <w:szCs w:val="24"/>
          <w:lang w:val="en-GB"/>
        </w:rPr>
      </w:pPr>
    </w:p>
    <w:p w14:paraId="521F4FB6" w14:textId="77777777" w:rsidR="00CC7874" w:rsidRPr="00CC7874" w:rsidRDefault="00CC7874" w:rsidP="00CC7874">
      <w:pPr>
        <w:rPr>
          <w:sz w:val="24"/>
          <w:szCs w:val="24"/>
          <w:lang w:val="en-GB"/>
        </w:rPr>
      </w:pPr>
      <w:r w:rsidRPr="00CC7874">
        <w:rPr>
          <w:sz w:val="24"/>
          <w:szCs w:val="24"/>
          <w:lang w:val="en-GB"/>
        </w:rPr>
        <w:t>2.3 Employee</w:t>
      </w:r>
    </w:p>
    <w:p w14:paraId="1641E252" w14:textId="77777777" w:rsidR="00CC7874" w:rsidRPr="00CC7874" w:rsidRDefault="00CC7874" w:rsidP="00CC7874">
      <w:pPr>
        <w:rPr>
          <w:sz w:val="24"/>
          <w:szCs w:val="24"/>
          <w:lang w:val="en-GB"/>
        </w:rPr>
      </w:pPr>
      <w:r w:rsidRPr="00CC7874">
        <w:rPr>
          <w:sz w:val="24"/>
          <w:szCs w:val="24"/>
          <w:lang w:val="en-GB"/>
        </w:rPr>
        <w:t>a. The user must enter his or her username.</w:t>
      </w:r>
    </w:p>
    <w:p w14:paraId="78941829" w14:textId="77777777" w:rsidR="00CC7874" w:rsidRPr="00CC7874" w:rsidRDefault="00CC7874" w:rsidP="00CC7874">
      <w:pPr>
        <w:rPr>
          <w:sz w:val="24"/>
          <w:szCs w:val="24"/>
          <w:lang w:val="en-GB"/>
        </w:rPr>
      </w:pPr>
      <w:r w:rsidRPr="00CC7874">
        <w:rPr>
          <w:sz w:val="24"/>
          <w:szCs w:val="24"/>
          <w:lang w:val="en-GB"/>
        </w:rPr>
        <w:lastRenderedPageBreak/>
        <w:t>b. The user must enter his or her password.</w:t>
      </w:r>
    </w:p>
    <w:p w14:paraId="646FDBD2" w14:textId="77777777" w:rsidR="00CC7874" w:rsidRPr="00CC7874" w:rsidRDefault="00CC7874" w:rsidP="00CC7874">
      <w:pPr>
        <w:rPr>
          <w:sz w:val="24"/>
          <w:szCs w:val="24"/>
          <w:lang w:val="en-GB"/>
        </w:rPr>
      </w:pPr>
      <w:r w:rsidRPr="00CC7874">
        <w:rPr>
          <w:sz w:val="24"/>
          <w:szCs w:val="24"/>
          <w:lang w:val="en-GB"/>
        </w:rPr>
        <w:t>c. The user is not logged in if the database credentials are incorrect.</w:t>
      </w:r>
    </w:p>
    <w:p w14:paraId="3250FC1A" w14:textId="77777777" w:rsidR="00CC7874" w:rsidRPr="00CC7874" w:rsidRDefault="00CC7874" w:rsidP="00CC7874">
      <w:pPr>
        <w:rPr>
          <w:sz w:val="24"/>
          <w:szCs w:val="24"/>
          <w:lang w:val="en-GB"/>
        </w:rPr>
      </w:pPr>
      <w:r w:rsidRPr="00CC7874">
        <w:rPr>
          <w:sz w:val="24"/>
          <w:szCs w:val="24"/>
          <w:lang w:val="en-GB"/>
        </w:rPr>
        <w:t>d. An error notice will be displayed to the user.</w:t>
      </w:r>
    </w:p>
    <w:p w14:paraId="67E4521A" w14:textId="77777777" w:rsidR="00CC7874" w:rsidRPr="00CC7874" w:rsidRDefault="00CC7874" w:rsidP="00CC7874">
      <w:pPr>
        <w:rPr>
          <w:sz w:val="24"/>
          <w:szCs w:val="24"/>
          <w:lang w:val="en-GB"/>
        </w:rPr>
      </w:pPr>
      <w:r w:rsidRPr="00CC7874">
        <w:rPr>
          <w:sz w:val="24"/>
          <w:szCs w:val="24"/>
          <w:lang w:val="en-GB"/>
        </w:rPr>
        <w:t>e. The user will remain on the Login page.</w:t>
      </w:r>
    </w:p>
    <w:p w14:paraId="3D2E956C" w14:textId="77777777" w:rsidR="00CC7874" w:rsidRPr="00CC7874" w:rsidRDefault="00CC7874" w:rsidP="00CC7874">
      <w:pPr>
        <w:rPr>
          <w:sz w:val="24"/>
          <w:szCs w:val="24"/>
          <w:lang w:val="en-GB"/>
        </w:rPr>
      </w:pPr>
      <w:r w:rsidRPr="00CC7874">
        <w:rPr>
          <w:sz w:val="24"/>
          <w:szCs w:val="24"/>
          <w:lang w:val="en-GB"/>
        </w:rPr>
        <w:t>3. Client– Update Profile</w:t>
      </w:r>
    </w:p>
    <w:p w14:paraId="3F27323E" w14:textId="77777777" w:rsidR="00CC7874" w:rsidRPr="00CC7874" w:rsidRDefault="00CC7874" w:rsidP="00CC7874">
      <w:pPr>
        <w:rPr>
          <w:sz w:val="24"/>
          <w:szCs w:val="24"/>
          <w:lang w:val="en-GB"/>
        </w:rPr>
      </w:pPr>
      <w:r w:rsidRPr="00CC7874">
        <w:rPr>
          <w:sz w:val="24"/>
          <w:szCs w:val="24"/>
          <w:lang w:val="en-GB"/>
        </w:rPr>
        <w:t>3.1 Update Personal Details</w:t>
      </w:r>
    </w:p>
    <w:p w14:paraId="5DBF3E7A" w14:textId="77777777" w:rsidR="00CC7874" w:rsidRPr="00CC7874" w:rsidRDefault="00CC7874" w:rsidP="00CC7874">
      <w:pPr>
        <w:rPr>
          <w:sz w:val="24"/>
          <w:szCs w:val="24"/>
          <w:lang w:val="en-GB"/>
        </w:rPr>
      </w:pPr>
      <w:r w:rsidRPr="00CC7874">
        <w:rPr>
          <w:sz w:val="24"/>
          <w:szCs w:val="24"/>
          <w:lang w:val="en-GB"/>
        </w:rPr>
        <w:t>a. The user is logged in the webpage.</w:t>
      </w:r>
    </w:p>
    <w:p w14:paraId="0CCCB2E1" w14:textId="77777777" w:rsidR="00CC7874" w:rsidRPr="00CC7874" w:rsidRDefault="00CC7874" w:rsidP="00CC7874">
      <w:pPr>
        <w:rPr>
          <w:sz w:val="24"/>
          <w:szCs w:val="24"/>
          <w:lang w:val="en-GB"/>
        </w:rPr>
      </w:pPr>
    </w:p>
    <w:p w14:paraId="23F70C13" w14:textId="77777777" w:rsidR="00CC7874" w:rsidRPr="00CC7874" w:rsidRDefault="00CC7874" w:rsidP="00CC7874">
      <w:pPr>
        <w:rPr>
          <w:sz w:val="24"/>
          <w:szCs w:val="24"/>
          <w:lang w:val="en-GB"/>
        </w:rPr>
      </w:pPr>
      <w:r w:rsidRPr="00CC7874">
        <w:rPr>
          <w:sz w:val="24"/>
          <w:szCs w:val="24"/>
          <w:lang w:val="en-GB"/>
        </w:rPr>
        <w:t>Glamour Too Beauty Supply Requirements Specification</w:t>
      </w:r>
    </w:p>
    <w:p w14:paraId="5797006E" w14:textId="6B4A2185" w:rsidR="00CC7874" w:rsidRPr="00CC7874" w:rsidRDefault="00CC7874" w:rsidP="00CC7874">
      <w:pPr>
        <w:rPr>
          <w:sz w:val="24"/>
          <w:szCs w:val="24"/>
          <w:lang w:val="en-GB"/>
        </w:rPr>
      </w:pPr>
      <w:r w:rsidRPr="00CC7874">
        <w:rPr>
          <w:sz w:val="24"/>
          <w:szCs w:val="24"/>
          <w:lang w:val="en-GB"/>
        </w:rPr>
        <w:t xml:space="preserve">b. Then the user selects </w:t>
      </w:r>
      <w:r>
        <w:rPr>
          <w:sz w:val="24"/>
          <w:szCs w:val="24"/>
          <w:lang w:val="en-GB"/>
        </w:rPr>
        <w:t>“</w:t>
      </w:r>
      <w:r w:rsidRPr="00CC7874">
        <w:rPr>
          <w:sz w:val="24"/>
          <w:szCs w:val="24"/>
          <w:lang w:val="en-GB"/>
        </w:rPr>
        <w:t>Product</w:t>
      </w:r>
      <w:r>
        <w:rPr>
          <w:sz w:val="24"/>
          <w:szCs w:val="24"/>
          <w:lang w:val="en-GB"/>
        </w:rPr>
        <w:t>”</w:t>
      </w:r>
      <w:r w:rsidRPr="00CC7874">
        <w:rPr>
          <w:sz w:val="24"/>
          <w:szCs w:val="24"/>
          <w:lang w:val="en-GB"/>
        </w:rPr>
        <w:t xml:space="preserve"> from the Dashboard</w:t>
      </w:r>
      <w:r>
        <w:rPr>
          <w:sz w:val="24"/>
          <w:szCs w:val="24"/>
          <w:lang w:val="en-GB"/>
        </w:rPr>
        <w:t>’</w:t>
      </w:r>
      <w:r w:rsidRPr="00CC7874">
        <w:rPr>
          <w:sz w:val="24"/>
          <w:szCs w:val="24"/>
          <w:lang w:val="en-GB"/>
        </w:rPr>
        <w:t>s sidebar.</w:t>
      </w:r>
    </w:p>
    <w:p w14:paraId="56F85965" w14:textId="77777777" w:rsidR="00CC7874" w:rsidRPr="00CC7874" w:rsidRDefault="00CC7874" w:rsidP="00CC7874">
      <w:pPr>
        <w:rPr>
          <w:sz w:val="24"/>
          <w:szCs w:val="24"/>
          <w:lang w:val="en-GB"/>
        </w:rPr>
      </w:pPr>
      <w:r w:rsidRPr="00CC7874">
        <w:rPr>
          <w:sz w:val="24"/>
          <w:szCs w:val="24"/>
          <w:lang w:val="en-GB"/>
        </w:rPr>
        <w:t>c. The user can click on Review and adding a personal opinion or experience to the product</w:t>
      </w:r>
    </w:p>
    <w:p w14:paraId="108A64F1" w14:textId="77777777" w:rsidR="00CC7874" w:rsidRPr="00CC7874" w:rsidRDefault="00CC7874" w:rsidP="00CC7874">
      <w:pPr>
        <w:rPr>
          <w:sz w:val="24"/>
          <w:szCs w:val="24"/>
          <w:lang w:val="en-GB"/>
        </w:rPr>
      </w:pPr>
      <w:r w:rsidRPr="00CC7874">
        <w:rPr>
          <w:sz w:val="24"/>
          <w:szCs w:val="24"/>
          <w:lang w:val="en-GB"/>
        </w:rPr>
        <w:t>chosen and then choose to post it publicly or privately.</w:t>
      </w:r>
    </w:p>
    <w:p w14:paraId="284F1E96" w14:textId="77777777" w:rsidR="00CC7874" w:rsidRPr="00CC7874" w:rsidRDefault="00CC7874" w:rsidP="00CC7874">
      <w:pPr>
        <w:rPr>
          <w:sz w:val="24"/>
          <w:szCs w:val="24"/>
          <w:lang w:val="en-GB"/>
        </w:rPr>
      </w:pPr>
      <w:r w:rsidRPr="00CC7874">
        <w:rPr>
          <w:sz w:val="24"/>
          <w:szCs w:val="24"/>
          <w:lang w:val="en-GB"/>
        </w:rPr>
        <w:t>d. The user can edit personal health information like allergies by clicking the Edit button.</w:t>
      </w:r>
    </w:p>
    <w:p w14:paraId="7E551A55" w14:textId="77777777" w:rsidR="00CC7874" w:rsidRPr="00CC7874" w:rsidRDefault="00CC7874" w:rsidP="00CC7874">
      <w:pPr>
        <w:rPr>
          <w:sz w:val="24"/>
          <w:szCs w:val="24"/>
          <w:lang w:val="en-GB"/>
        </w:rPr>
      </w:pPr>
      <w:r w:rsidRPr="00CC7874">
        <w:rPr>
          <w:sz w:val="24"/>
          <w:szCs w:val="24"/>
          <w:lang w:val="en-GB"/>
        </w:rPr>
        <w:t>e. The customer can see some of the most common allergies in products</w:t>
      </w:r>
    </w:p>
    <w:p w14:paraId="21E037C6" w14:textId="77777777" w:rsidR="00CC7874" w:rsidRPr="00CC7874" w:rsidRDefault="00CC7874" w:rsidP="00CC7874">
      <w:pPr>
        <w:rPr>
          <w:sz w:val="24"/>
          <w:szCs w:val="24"/>
          <w:lang w:val="en-GB"/>
        </w:rPr>
      </w:pPr>
      <w:r w:rsidRPr="00CC7874">
        <w:rPr>
          <w:sz w:val="24"/>
          <w:szCs w:val="24"/>
          <w:lang w:val="en-GB"/>
        </w:rPr>
        <w:t xml:space="preserve">f. The customer can take a quiz to find out the most compatible products regarding </w:t>
      </w:r>
      <w:proofErr w:type="gramStart"/>
      <w:r w:rsidRPr="00CC7874">
        <w:rPr>
          <w:sz w:val="24"/>
          <w:szCs w:val="24"/>
          <w:lang w:val="en-GB"/>
        </w:rPr>
        <w:t>their</w:t>
      </w:r>
      <w:proofErr w:type="gramEnd"/>
    </w:p>
    <w:p w14:paraId="31C87B60" w14:textId="77777777" w:rsidR="00CC7874" w:rsidRPr="00CC7874" w:rsidRDefault="00CC7874" w:rsidP="00CC7874">
      <w:pPr>
        <w:rPr>
          <w:sz w:val="24"/>
          <w:szCs w:val="24"/>
          <w:lang w:val="en-GB"/>
        </w:rPr>
      </w:pPr>
      <w:r w:rsidRPr="00CC7874">
        <w:rPr>
          <w:sz w:val="24"/>
          <w:szCs w:val="24"/>
          <w:lang w:val="en-GB"/>
        </w:rPr>
        <w:t>concerns.</w:t>
      </w:r>
    </w:p>
    <w:p w14:paraId="7331E08C" w14:textId="77777777" w:rsidR="00CC7874" w:rsidRPr="00CC7874" w:rsidRDefault="00CC7874" w:rsidP="00CC7874">
      <w:pPr>
        <w:rPr>
          <w:sz w:val="24"/>
          <w:szCs w:val="24"/>
          <w:lang w:val="en-GB"/>
        </w:rPr>
      </w:pPr>
      <w:r w:rsidRPr="00CC7874">
        <w:rPr>
          <w:sz w:val="24"/>
          <w:szCs w:val="24"/>
          <w:lang w:val="en-GB"/>
        </w:rPr>
        <w:t>g. The customer can download their recipe or save it on their personal account.</w:t>
      </w:r>
    </w:p>
    <w:p w14:paraId="5B80506C" w14:textId="77777777" w:rsidR="00CC7874" w:rsidRPr="00CC7874" w:rsidRDefault="00CC7874" w:rsidP="00CC7874">
      <w:pPr>
        <w:rPr>
          <w:sz w:val="24"/>
          <w:szCs w:val="24"/>
          <w:lang w:val="en-GB"/>
        </w:rPr>
      </w:pPr>
    </w:p>
    <w:p w14:paraId="649A18EC" w14:textId="77777777" w:rsidR="00CC7874" w:rsidRPr="00CC7874" w:rsidRDefault="00CC7874" w:rsidP="00CC7874">
      <w:pPr>
        <w:rPr>
          <w:sz w:val="24"/>
          <w:szCs w:val="24"/>
          <w:lang w:val="en-GB"/>
        </w:rPr>
      </w:pPr>
      <w:r w:rsidRPr="00CC7874">
        <w:rPr>
          <w:sz w:val="24"/>
          <w:szCs w:val="24"/>
          <w:lang w:val="en-GB"/>
        </w:rPr>
        <w:t>3.2 Update Profile Picture</w:t>
      </w:r>
    </w:p>
    <w:p w14:paraId="06BAFFD6" w14:textId="77777777" w:rsidR="00CC7874" w:rsidRPr="00CC7874" w:rsidRDefault="00CC7874" w:rsidP="00CC7874">
      <w:pPr>
        <w:rPr>
          <w:sz w:val="24"/>
          <w:szCs w:val="24"/>
          <w:lang w:val="en-GB"/>
        </w:rPr>
      </w:pPr>
      <w:r w:rsidRPr="00CC7874">
        <w:rPr>
          <w:sz w:val="24"/>
          <w:szCs w:val="24"/>
          <w:lang w:val="en-GB"/>
        </w:rPr>
        <w:t>a. The user logs into the Glamour.</w:t>
      </w:r>
    </w:p>
    <w:p w14:paraId="4EF57003" w14:textId="42CACDE9" w:rsidR="00CC7874" w:rsidRPr="00CC7874" w:rsidRDefault="00CC7874" w:rsidP="00CC7874">
      <w:pPr>
        <w:rPr>
          <w:sz w:val="24"/>
          <w:szCs w:val="24"/>
          <w:lang w:val="en-GB"/>
        </w:rPr>
      </w:pPr>
      <w:r w:rsidRPr="00CC7874">
        <w:rPr>
          <w:sz w:val="24"/>
          <w:szCs w:val="24"/>
          <w:lang w:val="en-GB"/>
        </w:rPr>
        <w:t xml:space="preserve">b. The user selects </w:t>
      </w:r>
      <w:r>
        <w:rPr>
          <w:sz w:val="24"/>
          <w:szCs w:val="24"/>
          <w:lang w:val="en-GB"/>
        </w:rPr>
        <w:t>“</w:t>
      </w:r>
      <w:r w:rsidRPr="00CC7874">
        <w:rPr>
          <w:sz w:val="24"/>
          <w:szCs w:val="24"/>
          <w:lang w:val="en-GB"/>
        </w:rPr>
        <w:t>Profile</w:t>
      </w:r>
      <w:r>
        <w:rPr>
          <w:sz w:val="24"/>
          <w:szCs w:val="24"/>
          <w:lang w:val="en-GB"/>
        </w:rPr>
        <w:t>”</w:t>
      </w:r>
      <w:r w:rsidRPr="00CC7874">
        <w:rPr>
          <w:sz w:val="24"/>
          <w:szCs w:val="24"/>
          <w:lang w:val="en-GB"/>
        </w:rPr>
        <w:t xml:space="preserve"> from the Dashboard</w:t>
      </w:r>
      <w:r>
        <w:rPr>
          <w:sz w:val="24"/>
          <w:szCs w:val="24"/>
          <w:lang w:val="en-GB"/>
        </w:rPr>
        <w:t>’</w:t>
      </w:r>
      <w:r w:rsidRPr="00CC7874">
        <w:rPr>
          <w:sz w:val="24"/>
          <w:szCs w:val="24"/>
          <w:lang w:val="en-GB"/>
        </w:rPr>
        <w:t>s sidebar.</w:t>
      </w:r>
    </w:p>
    <w:p w14:paraId="38D6F091" w14:textId="77777777" w:rsidR="00CC7874" w:rsidRPr="00CC7874" w:rsidRDefault="00CC7874" w:rsidP="00CC7874">
      <w:pPr>
        <w:rPr>
          <w:sz w:val="24"/>
          <w:szCs w:val="24"/>
          <w:lang w:val="en-GB"/>
        </w:rPr>
      </w:pPr>
      <w:r w:rsidRPr="00CC7874">
        <w:rPr>
          <w:sz w:val="24"/>
          <w:szCs w:val="24"/>
          <w:lang w:val="en-GB"/>
        </w:rPr>
        <w:t>c. The user can select Edit Picture from the drop-down menu.</w:t>
      </w:r>
    </w:p>
    <w:p w14:paraId="28D7BD79" w14:textId="77777777" w:rsidR="00CC7874" w:rsidRPr="00CC7874" w:rsidRDefault="00CC7874" w:rsidP="00CC7874">
      <w:pPr>
        <w:rPr>
          <w:sz w:val="24"/>
          <w:szCs w:val="24"/>
          <w:lang w:val="en-GB"/>
        </w:rPr>
      </w:pPr>
      <w:r w:rsidRPr="00CC7874">
        <w:rPr>
          <w:sz w:val="24"/>
          <w:szCs w:val="24"/>
          <w:lang w:val="en-GB"/>
        </w:rPr>
        <w:t>d. To pick a file from the PC, a dialog window is opened.</w:t>
      </w:r>
    </w:p>
    <w:p w14:paraId="778C99C7" w14:textId="77777777" w:rsidR="00CC7874" w:rsidRPr="00CC7874" w:rsidRDefault="00CC7874" w:rsidP="00CC7874">
      <w:pPr>
        <w:rPr>
          <w:sz w:val="24"/>
          <w:szCs w:val="24"/>
          <w:lang w:val="en-GB"/>
        </w:rPr>
      </w:pPr>
      <w:r w:rsidRPr="00CC7874">
        <w:rPr>
          <w:sz w:val="24"/>
          <w:szCs w:val="24"/>
          <w:lang w:val="en-GB"/>
        </w:rPr>
        <w:t>e. The user chooses a file to replace the image</w:t>
      </w:r>
    </w:p>
    <w:p w14:paraId="67F46ACA" w14:textId="77777777" w:rsidR="00CC7874" w:rsidRPr="00CC7874" w:rsidRDefault="00CC7874" w:rsidP="00CC7874">
      <w:pPr>
        <w:rPr>
          <w:sz w:val="24"/>
          <w:szCs w:val="24"/>
          <w:lang w:val="en-GB"/>
        </w:rPr>
      </w:pPr>
      <w:proofErr w:type="spellStart"/>
      <w:proofErr w:type="gramStart"/>
      <w:r w:rsidRPr="00CC7874">
        <w:rPr>
          <w:sz w:val="24"/>
          <w:szCs w:val="24"/>
          <w:lang w:val="en-GB"/>
        </w:rPr>
        <w:t>f.The</w:t>
      </w:r>
      <w:proofErr w:type="spellEnd"/>
      <w:proofErr w:type="gramEnd"/>
      <w:r w:rsidRPr="00CC7874">
        <w:rPr>
          <w:sz w:val="24"/>
          <w:szCs w:val="24"/>
          <w:lang w:val="en-GB"/>
        </w:rPr>
        <w:t xml:space="preserve"> user presses the Done button</w:t>
      </w:r>
    </w:p>
    <w:p w14:paraId="26B1BF32" w14:textId="77777777" w:rsidR="00CC7874" w:rsidRPr="00CC7874" w:rsidRDefault="00CC7874" w:rsidP="00CC7874">
      <w:pPr>
        <w:rPr>
          <w:sz w:val="24"/>
          <w:szCs w:val="24"/>
          <w:lang w:val="en-GB"/>
        </w:rPr>
      </w:pPr>
    </w:p>
    <w:p w14:paraId="0C00A5A7" w14:textId="77777777" w:rsidR="00CC7874" w:rsidRPr="00CC7874" w:rsidRDefault="00CC7874" w:rsidP="00CC7874">
      <w:pPr>
        <w:rPr>
          <w:sz w:val="24"/>
          <w:szCs w:val="24"/>
          <w:lang w:val="en-GB"/>
        </w:rPr>
      </w:pPr>
      <w:r w:rsidRPr="00CC7874">
        <w:rPr>
          <w:sz w:val="24"/>
          <w:szCs w:val="24"/>
          <w:lang w:val="en-GB"/>
        </w:rPr>
        <w:t>4. Administrator – Update profile</w:t>
      </w:r>
    </w:p>
    <w:p w14:paraId="0FDFABE5" w14:textId="77777777" w:rsidR="00CC7874" w:rsidRPr="00CC7874" w:rsidRDefault="00CC7874" w:rsidP="00CC7874">
      <w:pPr>
        <w:rPr>
          <w:sz w:val="24"/>
          <w:szCs w:val="24"/>
          <w:lang w:val="en-GB"/>
        </w:rPr>
      </w:pPr>
      <w:r w:rsidRPr="00CC7874">
        <w:rPr>
          <w:sz w:val="24"/>
          <w:szCs w:val="24"/>
          <w:lang w:val="en-GB"/>
        </w:rPr>
        <w:lastRenderedPageBreak/>
        <w:t>4.1 Update Profile Picture</w:t>
      </w:r>
    </w:p>
    <w:p w14:paraId="12D23AD3" w14:textId="77777777" w:rsidR="00CC7874" w:rsidRPr="00CC7874" w:rsidRDefault="00CC7874" w:rsidP="00CC7874">
      <w:pPr>
        <w:rPr>
          <w:sz w:val="24"/>
          <w:szCs w:val="24"/>
          <w:lang w:val="en-GB"/>
        </w:rPr>
      </w:pPr>
      <w:r w:rsidRPr="00CC7874">
        <w:rPr>
          <w:sz w:val="24"/>
          <w:szCs w:val="24"/>
          <w:lang w:val="en-GB"/>
        </w:rPr>
        <w:t>a. The user logs into the Glamour.</w:t>
      </w:r>
    </w:p>
    <w:p w14:paraId="262760D5" w14:textId="1708AE07" w:rsidR="00CC7874" w:rsidRPr="00CC7874" w:rsidRDefault="00CC7874" w:rsidP="00CC7874">
      <w:pPr>
        <w:rPr>
          <w:sz w:val="24"/>
          <w:szCs w:val="24"/>
          <w:lang w:val="en-GB"/>
        </w:rPr>
      </w:pPr>
      <w:r w:rsidRPr="00CC7874">
        <w:rPr>
          <w:sz w:val="24"/>
          <w:szCs w:val="24"/>
          <w:lang w:val="en-GB"/>
        </w:rPr>
        <w:t xml:space="preserve">b. The user selects </w:t>
      </w:r>
      <w:r>
        <w:rPr>
          <w:sz w:val="24"/>
          <w:szCs w:val="24"/>
          <w:lang w:val="en-GB"/>
        </w:rPr>
        <w:t>“</w:t>
      </w:r>
      <w:r w:rsidRPr="00CC7874">
        <w:rPr>
          <w:sz w:val="24"/>
          <w:szCs w:val="24"/>
          <w:lang w:val="en-GB"/>
        </w:rPr>
        <w:t>Profile</w:t>
      </w:r>
      <w:r>
        <w:rPr>
          <w:sz w:val="24"/>
          <w:szCs w:val="24"/>
          <w:lang w:val="en-GB"/>
        </w:rPr>
        <w:t>”</w:t>
      </w:r>
      <w:r w:rsidRPr="00CC7874">
        <w:rPr>
          <w:sz w:val="24"/>
          <w:szCs w:val="24"/>
          <w:lang w:val="en-GB"/>
        </w:rPr>
        <w:t xml:space="preserve"> from the Dashboard</w:t>
      </w:r>
      <w:r>
        <w:rPr>
          <w:sz w:val="24"/>
          <w:szCs w:val="24"/>
          <w:lang w:val="en-GB"/>
        </w:rPr>
        <w:t>’</w:t>
      </w:r>
      <w:r w:rsidRPr="00CC7874">
        <w:rPr>
          <w:sz w:val="24"/>
          <w:szCs w:val="24"/>
          <w:lang w:val="en-GB"/>
        </w:rPr>
        <w:t>s sidebar.</w:t>
      </w:r>
    </w:p>
    <w:p w14:paraId="4FBA9D5A" w14:textId="77777777" w:rsidR="00CC7874" w:rsidRPr="00CC7874" w:rsidRDefault="00CC7874" w:rsidP="00CC7874">
      <w:pPr>
        <w:rPr>
          <w:sz w:val="24"/>
          <w:szCs w:val="24"/>
          <w:lang w:val="en-GB"/>
        </w:rPr>
      </w:pPr>
      <w:r w:rsidRPr="00CC7874">
        <w:rPr>
          <w:sz w:val="24"/>
          <w:szCs w:val="24"/>
          <w:lang w:val="en-GB"/>
        </w:rPr>
        <w:t>c. The user can select Edit Picture from the drop-down menu.</w:t>
      </w:r>
    </w:p>
    <w:p w14:paraId="45335498" w14:textId="77777777" w:rsidR="00CC7874" w:rsidRPr="00CC7874" w:rsidRDefault="00CC7874" w:rsidP="00CC7874">
      <w:pPr>
        <w:rPr>
          <w:sz w:val="24"/>
          <w:szCs w:val="24"/>
          <w:lang w:val="en-GB"/>
        </w:rPr>
      </w:pPr>
      <w:r w:rsidRPr="00CC7874">
        <w:rPr>
          <w:sz w:val="24"/>
          <w:szCs w:val="24"/>
          <w:lang w:val="en-GB"/>
        </w:rPr>
        <w:t>d. To pick a file from the PC, a dialog window is opened.</w:t>
      </w:r>
    </w:p>
    <w:p w14:paraId="5D412F52" w14:textId="77777777" w:rsidR="00CC7874" w:rsidRPr="00CC7874" w:rsidRDefault="00CC7874" w:rsidP="00CC7874">
      <w:pPr>
        <w:rPr>
          <w:sz w:val="24"/>
          <w:szCs w:val="24"/>
          <w:lang w:val="en-GB"/>
        </w:rPr>
      </w:pPr>
      <w:r w:rsidRPr="00CC7874">
        <w:rPr>
          <w:sz w:val="24"/>
          <w:szCs w:val="24"/>
          <w:lang w:val="en-GB"/>
        </w:rPr>
        <w:t>e. The user chooses a file to replace the image</w:t>
      </w:r>
    </w:p>
    <w:p w14:paraId="28C15068" w14:textId="77777777" w:rsidR="00CC7874" w:rsidRPr="00CC7874" w:rsidRDefault="00CC7874" w:rsidP="00CC7874">
      <w:pPr>
        <w:rPr>
          <w:sz w:val="24"/>
          <w:szCs w:val="24"/>
          <w:lang w:val="en-GB"/>
        </w:rPr>
      </w:pPr>
      <w:proofErr w:type="spellStart"/>
      <w:proofErr w:type="gramStart"/>
      <w:r w:rsidRPr="00CC7874">
        <w:rPr>
          <w:sz w:val="24"/>
          <w:szCs w:val="24"/>
          <w:lang w:val="en-GB"/>
        </w:rPr>
        <w:t>f.The</w:t>
      </w:r>
      <w:proofErr w:type="spellEnd"/>
      <w:proofErr w:type="gramEnd"/>
      <w:r w:rsidRPr="00CC7874">
        <w:rPr>
          <w:sz w:val="24"/>
          <w:szCs w:val="24"/>
          <w:lang w:val="en-GB"/>
        </w:rPr>
        <w:t xml:space="preserve"> user presses the Done button</w:t>
      </w:r>
    </w:p>
    <w:p w14:paraId="1B3663AD" w14:textId="77777777" w:rsidR="00CC7874" w:rsidRPr="00CC7874" w:rsidRDefault="00CC7874" w:rsidP="00CC7874">
      <w:pPr>
        <w:rPr>
          <w:sz w:val="24"/>
          <w:szCs w:val="24"/>
          <w:lang w:val="en-GB"/>
        </w:rPr>
      </w:pPr>
      <w:r w:rsidRPr="00CC7874">
        <w:rPr>
          <w:sz w:val="24"/>
          <w:szCs w:val="24"/>
          <w:lang w:val="en-GB"/>
        </w:rPr>
        <w:t>5. Administrator – Register</w:t>
      </w:r>
    </w:p>
    <w:p w14:paraId="109A98AD" w14:textId="77777777" w:rsidR="00CC7874" w:rsidRPr="00CC7874" w:rsidRDefault="00CC7874" w:rsidP="00CC7874">
      <w:pPr>
        <w:rPr>
          <w:sz w:val="24"/>
          <w:szCs w:val="24"/>
          <w:lang w:val="en-GB"/>
        </w:rPr>
      </w:pPr>
      <w:r w:rsidRPr="00CC7874">
        <w:rPr>
          <w:sz w:val="24"/>
          <w:szCs w:val="24"/>
          <w:lang w:val="en-GB"/>
        </w:rPr>
        <w:t>5.1 Administrator – Register: Add Client</w:t>
      </w:r>
    </w:p>
    <w:p w14:paraId="15DFDA80" w14:textId="77777777" w:rsidR="00CC7874" w:rsidRPr="00CC7874" w:rsidRDefault="00CC7874" w:rsidP="00CC7874">
      <w:pPr>
        <w:rPr>
          <w:sz w:val="24"/>
          <w:szCs w:val="24"/>
          <w:lang w:val="en-GB"/>
        </w:rPr>
      </w:pPr>
      <w:r w:rsidRPr="00CC7874">
        <w:rPr>
          <w:sz w:val="24"/>
          <w:szCs w:val="24"/>
          <w:lang w:val="en-GB"/>
        </w:rPr>
        <w:t>a. The administrator user is logged in.</w:t>
      </w:r>
    </w:p>
    <w:p w14:paraId="47CE1613" w14:textId="6EA4F504" w:rsidR="00CC7874" w:rsidRPr="00CC7874" w:rsidRDefault="00CC7874" w:rsidP="00CC7874">
      <w:pPr>
        <w:rPr>
          <w:sz w:val="24"/>
          <w:szCs w:val="24"/>
          <w:lang w:val="en-GB"/>
        </w:rPr>
      </w:pPr>
      <w:r w:rsidRPr="00CC7874">
        <w:rPr>
          <w:sz w:val="24"/>
          <w:szCs w:val="24"/>
          <w:lang w:val="en-GB"/>
        </w:rPr>
        <w:t xml:space="preserve">b. The user selects </w:t>
      </w:r>
      <w:r>
        <w:rPr>
          <w:sz w:val="24"/>
          <w:szCs w:val="24"/>
          <w:lang w:val="en-GB"/>
        </w:rPr>
        <w:t>“</w:t>
      </w:r>
      <w:r w:rsidRPr="00CC7874">
        <w:rPr>
          <w:sz w:val="24"/>
          <w:szCs w:val="24"/>
          <w:lang w:val="en-GB"/>
        </w:rPr>
        <w:t>Register</w:t>
      </w:r>
      <w:r>
        <w:rPr>
          <w:sz w:val="24"/>
          <w:szCs w:val="24"/>
          <w:lang w:val="en-GB"/>
        </w:rPr>
        <w:t>”</w:t>
      </w:r>
      <w:r w:rsidRPr="00CC7874">
        <w:rPr>
          <w:sz w:val="24"/>
          <w:szCs w:val="24"/>
          <w:lang w:val="en-GB"/>
        </w:rPr>
        <w:t xml:space="preserve"> from the Dashboard</w:t>
      </w:r>
      <w:r>
        <w:rPr>
          <w:sz w:val="24"/>
          <w:szCs w:val="24"/>
          <w:lang w:val="en-GB"/>
        </w:rPr>
        <w:t>’</w:t>
      </w:r>
      <w:r w:rsidRPr="00CC7874">
        <w:rPr>
          <w:sz w:val="24"/>
          <w:szCs w:val="24"/>
          <w:lang w:val="en-GB"/>
        </w:rPr>
        <w:t>s sidebar.</w:t>
      </w:r>
    </w:p>
    <w:p w14:paraId="4831ABDF" w14:textId="77777777" w:rsidR="00CC7874" w:rsidRPr="00CC7874" w:rsidRDefault="00CC7874" w:rsidP="00CC7874">
      <w:pPr>
        <w:rPr>
          <w:sz w:val="24"/>
          <w:szCs w:val="24"/>
          <w:lang w:val="en-GB"/>
        </w:rPr>
      </w:pPr>
    </w:p>
    <w:p w14:paraId="349B631A" w14:textId="77777777" w:rsidR="00CC7874" w:rsidRPr="00CC7874" w:rsidRDefault="00CC7874" w:rsidP="00CC7874">
      <w:pPr>
        <w:rPr>
          <w:sz w:val="24"/>
          <w:szCs w:val="24"/>
          <w:lang w:val="en-GB"/>
        </w:rPr>
      </w:pPr>
      <w:r w:rsidRPr="00CC7874">
        <w:rPr>
          <w:sz w:val="24"/>
          <w:szCs w:val="24"/>
          <w:lang w:val="en-GB"/>
        </w:rPr>
        <w:t>Glamour Too Beauty Supply Requirements Specification</w:t>
      </w:r>
    </w:p>
    <w:p w14:paraId="4835B529" w14:textId="33B2932E" w:rsidR="00CC7874" w:rsidRPr="00CC7874" w:rsidRDefault="00CC7874" w:rsidP="00CC7874">
      <w:pPr>
        <w:rPr>
          <w:sz w:val="24"/>
          <w:szCs w:val="24"/>
          <w:lang w:val="en-GB"/>
        </w:rPr>
      </w:pPr>
      <w:r w:rsidRPr="00CC7874">
        <w:rPr>
          <w:sz w:val="24"/>
          <w:szCs w:val="24"/>
          <w:lang w:val="en-GB"/>
        </w:rPr>
        <w:t xml:space="preserve">c. Under Register, the user picks the </w:t>
      </w:r>
      <w:r>
        <w:rPr>
          <w:sz w:val="24"/>
          <w:szCs w:val="24"/>
          <w:lang w:val="en-GB"/>
        </w:rPr>
        <w:t>“</w:t>
      </w:r>
      <w:r w:rsidRPr="00CC7874">
        <w:rPr>
          <w:sz w:val="24"/>
          <w:szCs w:val="24"/>
          <w:lang w:val="en-GB"/>
        </w:rPr>
        <w:t>Add Client</w:t>
      </w:r>
      <w:r>
        <w:rPr>
          <w:sz w:val="24"/>
          <w:szCs w:val="24"/>
          <w:lang w:val="en-GB"/>
        </w:rPr>
        <w:t>”</w:t>
      </w:r>
      <w:r w:rsidRPr="00CC7874">
        <w:rPr>
          <w:sz w:val="24"/>
          <w:szCs w:val="24"/>
          <w:lang w:val="en-GB"/>
        </w:rPr>
        <w:t xml:space="preserve"> sub-button.</w:t>
      </w:r>
    </w:p>
    <w:p w14:paraId="4F73C221" w14:textId="77777777" w:rsidR="00CC7874" w:rsidRPr="00CC7874" w:rsidRDefault="00CC7874" w:rsidP="00CC7874">
      <w:pPr>
        <w:rPr>
          <w:sz w:val="24"/>
          <w:szCs w:val="24"/>
          <w:lang w:val="en-GB"/>
        </w:rPr>
      </w:pPr>
      <w:r w:rsidRPr="00CC7874">
        <w:rPr>
          <w:sz w:val="24"/>
          <w:szCs w:val="24"/>
          <w:lang w:val="en-GB"/>
        </w:rPr>
        <w:t>d. The user is presented with an empty registration form to fill out in order to register the</w:t>
      </w:r>
    </w:p>
    <w:p w14:paraId="26EB5CD5" w14:textId="6AAB8F27" w:rsidR="00CC7874" w:rsidRPr="00CC7874" w:rsidRDefault="00CC7874" w:rsidP="00CC7874">
      <w:pPr>
        <w:rPr>
          <w:sz w:val="24"/>
          <w:szCs w:val="24"/>
          <w:lang w:val="en-GB"/>
        </w:rPr>
      </w:pPr>
      <w:r w:rsidRPr="00CC7874">
        <w:rPr>
          <w:sz w:val="24"/>
          <w:szCs w:val="24"/>
          <w:lang w:val="en-GB"/>
        </w:rPr>
        <w:t>client</w:t>
      </w:r>
      <w:r>
        <w:rPr>
          <w:sz w:val="24"/>
          <w:szCs w:val="24"/>
          <w:lang w:val="en-GB"/>
        </w:rPr>
        <w:t>’</w:t>
      </w:r>
      <w:r w:rsidRPr="00CC7874">
        <w:rPr>
          <w:sz w:val="24"/>
          <w:szCs w:val="24"/>
          <w:lang w:val="en-GB"/>
        </w:rPr>
        <w:t>s information.</w:t>
      </w:r>
    </w:p>
    <w:p w14:paraId="2E551FFC" w14:textId="77777777" w:rsidR="00CC7874" w:rsidRPr="00CC7874" w:rsidRDefault="00CC7874" w:rsidP="00CC7874">
      <w:pPr>
        <w:rPr>
          <w:sz w:val="24"/>
          <w:szCs w:val="24"/>
          <w:lang w:val="en-GB"/>
        </w:rPr>
      </w:pPr>
      <w:r w:rsidRPr="00CC7874">
        <w:rPr>
          <w:sz w:val="24"/>
          <w:szCs w:val="24"/>
          <w:lang w:val="en-GB"/>
        </w:rPr>
        <w:t>e. The user completes the form by filling in the blank fields with pertinent information.</w:t>
      </w:r>
    </w:p>
    <w:p w14:paraId="12B8E0C3" w14:textId="77777777" w:rsidR="00CC7874" w:rsidRPr="00CC7874" w:rsidRDefault="00CC7874" w:rsidP="00CC7874">
      <w:pPr>
        <w:rPr>
          <w:sz w:val="24"/>
          <w:szCs w:val="24"/>
          <w:lang w:val="en-GB"/>
        </w:rPr>
      </w:pPr>
      <w:r w:rsidRPr="00CC7874">
        <w:rPr>
          <w:sz w:val="24"/>
          <w:szCs w:val="24"/>
          <w:lang w:val="en-GB"/>
        </w:rPr>
        <w:t>f. When the user clicks done, the new client is saved and added to the database.</w:t>
      </w:r>
    </w:p>
    <w:p w14:paraId="599366FD" w14:textId="77777777" w:rsidR="00CC7874" w:rsidRPr="00CC7874" w:rsidRDefault="00CC7874" w:rsidP="00CC7874">
      <w:pPr>
        <w:rPr>
          <w:sz w:val="24"/>
          <w:szCs w:val="24"/>
          <w:lang w:val="en-GB"/>
        </w:rPr>
      </w:pPr>
      <w:r w:rsidRPr="00CC7874">
        <w:rPr>
          <w:sz w:val="24"/>
          <w:szCs w:val="24"/>
          <w:lang w:val="en-GB"/>
        </w:rPr>
        <w:t>g. To clear the form fields, the user clicks the reset button.</w:t>
      </w:r>
    </w:p>
    <w:p w14:paraId="06E2E310" w14:textId="77777777" w:rsidR="00CC7874" w:rsidRPr="00CC7874" w:rsidRDefault="00CC7874" w:rsidP="00CC7874">
      <w:pPr>
        <w:rPr>
          <w:sz w:val="24"/>
          <w:szCs w:val="24"/>
          <w:lang w:val="en-GB"/>
        </w:rPr>
      </w:pPr>
    </w:p>
    <w:p w14:paraId="492D868C" w14:textId="77777777" w:rsidR="00CC7874" w:rsidRPr="00CC7874" w:rsidRDefault="00CC7874" w:rsidP="00CC7874">
      <w:pPr>
        <w:rPr>
          <w:sz w:val="24"/>
          <w:szCs w:val="24"/>
          <w:lang w:val="en-GB"/>
        </w:rPr>
      </w:pPr>
      <w:r w:rsidRPr="00CC7874">
        <w:rPr>
          <w:sz w:val="24"/>
          <w:szCs w:val="24"/>
          <w:lang w:val="en-GB"/>
        </w:rPr>
        <w:t>5.2 Administrator – Register: Add Employee</w:t>
      </w:r>
    </w:p>
    <w:p w14:paraId="728F895D" w14:textId="77777777" w:rsidR="00CC7874" w:rsidRPr="00CC7874" w:rsidRDefault="00CC7874" w:rsidP="00CC7874">
      <w:pPr>
        <w:rPr>
          <w:sz w:val="24"/>
          <w:szCs w:val="24"/>
          <w:lang w:val="en-GB"/>
        </w:rPr>
      </w:pPr>
      <w:r w:rsidRPr="00CC7874">
        <w:rPr>
          <w:sz w:val="24"/>
          <w:szCs w:val="24"/>
          <w:lang w:val="en-GB"/>
        </w:rPr>
        <w:t>a. The administrator user is logged in.</w:t>
      </w:r>
    </w:p>
    <w:p w14:paraId="0795B331" w14:textId="45DBF6D7" w:rsidR="00CC7874" w:rsidRPr="00CC7874" w:rsidRDefault="00CC7874" w:rsidP="00CC7874">
      <w:pPr>
        <w:rPr>
          <w:sz w:val="24"/>
          <w:szCs w:val="24"/>
          <w:lang w:val="en-GB"/>
        </w:rPr>
      </w:pPr>
      <w:r w:rsidRPr="00CC7874">
        <w:rPr>
          <w:sz w:val="24"/>
          <w:szCs w:val="24"/>
          <w:lang w:val="en-GB"/>
        </w:rPr>
        <w:t xml:space="preserve">b. The user selects </w:t>
      </w:r>
      <w:r>
        <w:rPr>
          <w:sz w:val="24"/>
          <w:szCs w:val="24"/>
          <w:lang w:val="en-GB"/>
        </w:rPr>
        <w:t>“</w:t>
      </w:r>
      <w:r w:rsidRPr="00CC7874">
        <w:rPr>
          <w:sz w:val="24"/>
          <w:szCs w:val="24"/>
          <w:lang w:val="en-GB"/>
        </w:rPr>
        <w:t>Register</w:t>
      </w:r>
      <w:r>
        <w:rPr>
          <w:sz w:val="24"/>
          <w:szCs w:val="24"/>
          <w:lang w:val="en-GB"/>
        </w:rPr>
        <w:t>”</w:t>
      </w:r>
      <w:r w:rsidRPr="00CC7874">
        <w:rPr>
          <w:sz w:val="24"/>
          <w:szCs w:val="24"/>
          <w:lang w:val="en-GB"/>
        </w:rPr>
        <w:t xml:space="preserve"> from the Dashboard</w:t>
      </w:r>
      <w:r>
        <w:rPr>
          <w:sz w:val="24"/>
          <w:szCs w:val="24"/>
          <w:lang w:val="en-GB"/>
        </w:rPr>
        <w:t>’</w:t>
      </w:r>
      <w:r w:rsidRPr="00CC7874">
        <w:rPr>
          <w:sz w:val="24"/>
          <w:szCs w:val="24"/>
          <w:lang w:val="en-GB"/>
        </w:rPr>
        <w:t>s sidebar.</w:t>
      </w:r>
    </w:p>
    <w:p w14:paraId="150822C4" w14:textId="5EE7C9DE" w:rsidR="00CC7874" w:rsidRPr="00CC7874" w:rsidRDefault="00CC7874" w:rsidP="00CC7874">
      <w:pPr>
        <w:rPr>
          <w:sz w:val="24"/>
          <w:szCs w:val="24"/>
          <w:lang w:val="en-GB"/>
        </w:rPr>
      </w:pPr>
      <w:r w:rsidRPr="00CC7874">
        <w:rPr>
          <w:sz w:val="24"/>
          <w:szCs w:val="24"/>
          <w:lang w:val="en-GB"/>
        </w:rPr>
        <w:t xml:space="preserve">c. Under Register, the user picks the </w:t>
      </w:r>
      <w:r>
        <w:rPr>
          <w:sz w:val="24"/>
          <w:szCs w:val="24"/>
          <w:lang w:val="en-GB"/>
        </w:rPr>
        <w:t>“</w:t>
      </w:r>
      <w:r w:rsidRPr="00CC7874">
        <w:rPr>
          <w:sz w:val="24"/>
          <w:szCs w:val="24"/>
          <w:lang w:val="en-GB"/>
        </w:rPr>
        <w:t>Add Employee</w:t>
      </w:r>
      <w:r>
        <w:rPr>
          <w:sz w:val="24"/>
          <w:szCs w:val="24"/>
          <w:lang w:val="en-GB"/>
        </w:rPr>
        <w:t>”</w:t>
      </w:r>
      <w:r w:rsidRPr="00CC7874">
        <w:rPr>
          <w:sz w:val="24"/>
          <w:szCs w:val="24"/>
          <w:lang w:val="en-GB"/>
        </w:rPr>
        <w:t xml:space="preserve"> sub-button.</w:t>
      </w:r>
    </w:p>
    <w:p w14:paraId="742A6303" w14:textId="77777777" w:rsidR="00CC7874" w:rsidRPr="00CC7874" w:rsidRDefault="00CC7874" w:rsidP="00CC7874">
      <w:pPr>
        <w:rPr>
          <w:sz w:val="24"/>
          <w:szCs w:val="24"/>
          <w:lang w:val="en-GB"/>
        </w:rPr>
      </w:pPr>
      <w:r w:rsidRPr="00CC7874">
        <w:rPr>
          <w:sz w:val="24"/>
          <w:szCs w:val="24"/>
          <w:lang w:val="en-GB"/>
        </w:rPr>
        <w:t>d. The user is presented with an empty registration form to fill out in order to register the</w:t>
      </w:r>
    </w:p>
    <w:p w14:paraId="19255192" w14:textId="7794277E" w:rsidR="00CC7874" w:rsidRPr="00CC7874" w:rsidRDefault="00CC7874" w:rsidP="00CC7874">
      <w:pPr>
        <w:rPr>
          <w:sz w:val="24"/>
          <w:szCs w:val="24"/>
          <w:lang w:val="en-GB"/>
        </w:rPr>
      </w:pPr>
      <w:r w:rsidRPr="00CC7874">
        <w:rPr>
          <w:sz w:val="24"/>
          <w:szCs w:val="24"/>
          <w:lang w:val="en-GB"/>
        </w:rPr>
        <w:t>employee</w:t>
      </w:r>
      <w:r>
        <w:rPr>
          <w:sz w:val="24"/>
          <w:szCs w:val="24"/>
          <w:lang w:val="en-GB"/>
        </w:rPr>
        <w:t>’</w:t>
      </w:r>
      <w:r w:rsidRPr="00CC7874">
        <w:rPr>
          <w:sz w:val="24"/>
          <w:szCs w:val="24"/>
          <w:lang w:val="en-GB"/>
        </w:rPr>
        <w:t>s information.</w:t>
      </w:r>
    </w:p>
    <w:p w14:paraId="47B6FBAC" w14:textId="77777777" w:rsidR="00CC7874" w:rsidRPr="00CC7874" w:rsidRDefault="00CC7874" w:rsidP="00CC7874">
      <w:pPr>
        <w:rPr>
          <w:sz w:val="24"/>
          <w:szCs w:val="24"/>
          <w:lang w:val="en-GB"/>
        </w:rPr>
      </w:pPr>
      <w:r w:rsidRPr="00CC7874">
        <w:rPr>
          <w:sz w:val="24"/>
          <w:szCs w:val="24"/>
          <w:lang w:val="en-GB"/>
        </w:rPr>
        <w:t>e. The user completes the form by filling in the blank fields with pertinent information.</w:t>
      </w:r>
    </w:p>
    <w:p w14:paraId="51E1C0B6" w14:textId="77777777" w:rsidR="00CC7874" w:rsidRPr="00CC7874" w:rsidRDefault="00CC7874" w:rsidP="00CC7874">
      <w:pPr>
        <w:rPr>
          <w:sz w:val="24"/>
          <w:szCs w:val="24"/>
          <w:lang w:val="en-GB"/>
        </w:rPr>
      </w:pPr>
      <w:r w:rsidRPr="00CC7874">
        <w:rPr>
          <w:sz w:val="24"/>
          <w:szCs w:val="24"/>
          <w:lang w:val="en-GB"/>
        </w:rPr>
        <w:lastRenderedPageBreak/>
        <w:t>f. When the user clicks done, the new employee is saved and added to the database.</w:t>
      </w:r>
    </w:p>
    <w:p w14:paraId="5CAAEE0B" w14:textId="77777777" w:rsidR="00CC7874" w:rsidRPr="00CC7874" w:rsidRDefault="00CC7874" w:rsidP="00CC7874">
      <w:pPr>
        <w:rPr>
          <w:sz w:val="24"/>
          <w:szCs w:val="24"/>
          <w:lang w:val="en-GB"/>
        </w:rPr>
      </w:pPr>
      <w:r w:rsidRPr="00CC7874">
        <w:rPr>
          <w:sz w:val="24"/>
          <w:szCs w:val="24"/>
          <w:lang w:val="en-GB"/>
        </w:rPr>
        <w:t>g. To clear the form fields, the user clicks the reset button.</w:t>
      </w:r>
    </w:p>
    <w:p w14:paraId="247AF35D" w14:textId="77777777" w:rsidR="00CC7874" w:rsidRPr="00CC7874" w:rsidRDefault="00CC7874" w:rsidP="00CC7874">
      <w:pPr>
        <w:rPr>
          <w:sz w:val="24"/>
          <w:szCs w:val="24"/>
          <w:lang w:val="en-GB"/>
        </w:rPr>
      </w:pPr>
    </w:p>
    <w:p w14:paraId="1BD708AF" w14:textId="77777777" w:rsidR="00CC7874" w:rsidRPr="00CC7874" w:rsidRDefault="00CC7874" w:rsidP="00CC7874">
      <w:pPr>
        <w:rPr>
          <w:sz w:val="24"/>
          <w:szCs w:val="24"/>
          <w:lang w:val="en-GB"/>
        </w:rPr>
      </w:pPr>
      <w:r w:rsidRPr="00CC7874">
        <w:rPr>
          <w:sz w:val="24"/>
          <w:szCs w:val="24"/>
          <w:lang w:val="en-GB"/>
        </w:rPr>
        <w:t>6. Administrator – View</w:t>
      </w:r>
    </w:p>
    <w:p w14:paraId="2374E982" w14:textId="77777777" w:rsidR="00CC7874" w:rsidRPr="00CC7874" w:rsidRDefault="00CC7874" w:rsidP="00CC7874">
      <w:pPr>
        <w:rPr>
          <w:sz w:val="24"/>
          <w:szCs w:val="24"/>
          <w:lang w:val="en-GB"/>
        </w:rPr>
      </w:pPr>
      <w:r w:rsidRPr="00CC7874">
        <w:rPr>
          <w:sz w:val="24"/>
          <w:szCs w:val="24"/>
          <w:lang w:val="en-GB"/>
        </w:rPr>
        <w:t>6.1 Administrator – View Client</w:t>
      </w:r>
    </w:p>
    <w:p w14:paraId="572EE216" w14:textId="77777777" w:rsidR="00CC7874" w:rsidRPr="00CC7874" w:rsidRDefault="00CC7874" w:rsidP="00CC7874">
      <w:pPr>
        <w:rPr>
          <w:sz w:val="24"/>
          <w:szCs w:val="24"/>
          <w:lang w:val="en-GB"/>
        </w:rPr>
      </w:pPr>
      <w:r w:rsidRPr="00CC7874">
        <w:rPr>
          <w:sz w:val="24"/>
          <w:szCs w:val="24"/>
          <w:lang w:val="en-GB"/>
        </w:rPr>
        <w:t>a. The administrator user is logged in.</w:t>
      </w:r>
    </w:p>
    <w:p w14:paraId="3CA4593C" w14:textId="1AF8C691" w:rsidR="00CC7874" w:rsidRPr="00CC7874" w:rsidRDefault="00CC7874" w:rsidP="00CC7874">
      <w:pPr>
        <w:rPr>
          <w:sz w:val="24"/>
          <w:szCs w:val="24"/>
          <w:lang w:val="en-GB"/>
        </w:rPr>
      </w:pPr>
      <w:r w:rsidRPr="00CC7874">
        <w:rPr>
          <w:sz w:val="24"/>
          <w:szCs w:val="24"/>
          <w:lang w:val="en-GB"/>
        </w:rPr>
        <w:t>b. The user selects the View option from the Dashboard</w:t>
      </w:r>
      <w:r>
        <w:rPr>
          <w:sz w:val="24"/>
          <w:szCs w:val="24"/>
          <w:lang w:val="en-GB"/>
        </w:rPr>
        <w:t>’</w:t>
      </w:r>
      <w:r w:rsidRPr="00CC7874">
        <w:rPr>
          <w:sz w:val="24"/>
          <w:szCs w:val="24"/>
          <w:lang w:val="en-GB"/>
        </w:rPr>
        <w:t>s sidebar.</w:t>
      </w:r>
    </w:p>
    <w:p w14:paraId="08001437" w14:textId="77777777" w:rsidR="00CC7874" w:rsidRPr="00CC7874" w:rsidRDefault="00CC7874" w:rsidP="00CC7874">
      <w:pPr>
        <w:rPr>
          <w:sz w:val="24"/>
          <w:szCs w:val="24"/>
          <w:lang w:val="en-GB"/>
        </w:rPr>
      </w:pPr>
      <w:r w:rsidRPr="00CC7874">
        <w:rPr>
          <w:sz w:val="24"/>
          <w:szCs w:val="24"/>
          <w:lang w:val="en-GB"/>
        </w:rPr>
        <w:t>c. Under the View Button, the user selects the View Clients sub-button.</w:t>
      </w:r>
    </w:p>
    <w:p w14:paraId="0614250D" w14:textId="77777777" w:rsidR="00CC7874" w:rsidRPr="00CC7874" w:rsidRDefault="00CC7874" w:rsidP="00CC7874">
      <w:pPr>
        <w:rPr>
          <w:sz w:val="24"/>
          <w:szCs w:val="24"/>
          <w:lang w:val="en-GB"/>
        </w:rPr>
      </w:pPr>
      <w:r w:rsidRPr="00CC7874">
        <w:rPr>
          <w:sz w:val="24"/>
          <w:szCs w:val="24"/>
          <w:lang w:val="en-GB"/>
        </w:rPr>
        <w:t xml:space="preserve">d. The user is presented with a tabular form of </w:t>
      </w:r>
      <w:proofErr w:type="gramStart"/>
      <w:r w:rsidRPr="00CC7874">
        <w:rPr>
          <w:sz w:val="24"/>
          <w:szCs w:val="24"/>
          <w:lang w:val="en-GB"/>
        </w:rPr>
        <w:t>clients</w:t>
      </w:r>
      <w:proofErr w:type="gramEnd"/>
      <w:r w:rsidRPr="00CC7874">
        <w:rPr>
          <w:sz w:val="24"/>
          <w:szCs w:val="24"/>
          <w:lang w:val="en-GB"/>
        </w:rPr>
        <w:t xml:space="preserve"> data that includes all of their</w:t>
      </w:r>
    </w:p>
    <w:p w14:paraId="4DDE177F" w14:textId="77777777" w:rsidR="00CC7874" w:rsidRPr="00CC7874" w:rsidRDefault="00CC7874" w:rsidP="00CC7874">
      <w:pPr>
        <w:rPr>
          <w:sz w:val="24"/>
          <w:szCs w:val="24"/>
          <w:lang w:val="en-GB"/>
        </w:rPr>
      </w:pPr>
      <w:r w:rsidRPr="00CC7874">
        <w:rPr>
          <w:sz w:val="24"/>
          <w:szCs w:val="24"/>
          <w:lang w:val="en-GB"/>
        </w:rPr>
        <w:t>information.</w:t>
      </w:r>
    </w:p>
    <w:p w14:paraId="5C3850AE" w14:textId="6749A5F6" w:rsidR="00CC7874" w:rsidRPr="00CC7874" w:rsidRDefault="00CC7874" w:rsidP="00CC7874">
      <w:pPr>
        <w:rPr>
          <w:sz w:val="24"/>
          <w:szCs w:val="24"/>
          <w:lang w:val="en-GB"/>
        </w:rPr>
      </w:pPr>
      <w:r w:rsidRPr="00CC7874">
        <w:rPr>
          <w:sz w:val="24"/>
          <w:szCs w:val="24"/>
          <w:lang w:val="en-GB"/>
        </w:rPr>
        <w:t xml:space="preserve">e. If no </w:t>
      </w:r>
      <w:proofErr w:type="gramStart"/>
      <w:r w:rsidRPr="00CC7874">
        <w:rPr>
          <w:sz w:val="24"/>
          <w:szCs w:val="24"/>
          <w:lang w:val="en-GB"/>
        </w:rPr>
        <w:t>clients</w:t>
      </w:r>
      <w:proofErr w:type="gramEnd"/>
      <w:r w:rsidRPr="00CC7874">
        <w:rPr>
          <w:sz w:val="24"/>
          <w:szCs w:val="24"/>
          <w:lang w:val="en-GB"/>
        </w:rPr>
        <w:t xml:space="preserve"> records are found, a message stating </w:t>
      </w:r>
      <w:r>
        <w:rPr>
          <w:sz w:val="24"/>
          <w:szCs w:val="24"/>
          <w:lang w:val="en-GB"/>
        </w:rPr>
        <w:t>“</w:t>
      </w:r>
      <w:r w:rsidRPr="00CC7874">
        <w:rPr>
          <w:sz w:val="24"/>
          <w:szCs w:val="24"/>
          <w:lang w:val="en-GB"/>
        </w:rPr>
        <w:t>There are no items</w:t>
      </w:r>
      <w:r>
        <w:rPr>
          <w:sz w:val="24"/>
          <w:szCs w:val="24"/>
          <w:lang w:val="en-GB"/>
        </w:rPr>
        <w:t>”</w:t>
      </w:r>
      <w:r w:rsidRPr="00CC7874">
        <w:rPr>
          <w:sz w:val="24"/>
          <w:szCs w:val="24"/>
          <w:lang w:val="en-GB"/>
        </w:rPr>
        <w:t xml:space="preserve"> will be displayed.</w:t>
      </w:r>
    </w:p>
    <w:p w14:paraId="777C127A" w14:textId="77777777" w:rsidR="00CC7874" w:rsidRPr="00CC7874" w:rsidRDefault="00CC7874" w:rsidP="00CC7874">
      <w:pPr>
        <w:rPr>
          <w:sz w:val="24"/>
          <w:szCs w:val="24"/>
          <w:lang w:val="en-GB"/>
        </w:rPr>
      </w:pPr>
      <w:r w:rsidRPr="00CC7874">
        <w:rPr>
          <w:sz w:val="24"/>
          <w:szCs w:val="24"/>
          <w:lang w:val="en-GB"/>
        </w:rPr>
        <w:t>6.2 Administrator – View Employee</w:t>
      </w:r>
    </w:p>
    <w:p w14:paraId="6DDDC868" w14:textId="77777777" w:rsidR="00CC7874" w:rsidRPr="00CC7874" w:rsidRDefault="00CC7874" w:rsidP="00CC7874">
      <w:pPr>
        <w:rPr>
          <w:sz w:val="24"/>
          <w:szCs w:val="24"/>
          <w:lang w:val="en-GB"/>
        </w:rPr>
      </w:pPr>
      <w:r w:rsidRPr="00CC7874">
        <w:rPr>
          <w:sz w:val="24"/>
          <w:szCs w:val="24"/>
          <w:lang w:val="en-GB"/>
        </w:rPr>
        <w:t>a. The administrator user is logged in.</w:t>
      </w:r>
    </w:p>
    <w:p w14:paraId="705E21CF" w14:textId="258F48A7" w:rsidR="00CC7874" w:rsidRPr="00CC7874" w:rsidRDefault="00CC7874" w:rsidP="00CC7874">
      <w:pPr>
        <w:rPr>
          <w:sz w:val="24"/>
          <w:szCs w:val="24"/>
          <w:lang w:val="en-GB"/>
        </w:rPr>
      </w:pPr>
      <w:r w:rsidRPr="00CC7874">
        <w:rPr>
          <w:sz w:val="24"/>
          <w:szCs w:val="24"/>
          <w:lang w:val="en-GB"/>
        </w:rPr>
        <w:t>b. The user selects the View option from the Dashboard</w:t>
      </w:r>
      <w:r>
        <w:rPr>
          <w:sz w:val="24"/>
          <w:szCs w:val="24"/>
          <w:lang w:val="en-GB"/>
        </w:rPr>
        <w:t>’</w:t>
      </w:r>
      <w:r w:rsidRPr="00CC7874">
        <w:rPr>
          <w:sz w:val="24"/>
          <w:szCs w:val="24"/>
          <w:lang w:val="en-GB"/>
        </w:rPr>
        <w:t>s sidebar.</w:t>
      </w:r>
    </w:p>
    <w:p w14:paraId="6643EEEB" w14:textId="77777777" w:rsidR="00CC7874" w:rsidRPr="00CC7874" w:rsidRDefault="00CC7874" w:rsidP="00CC7874">
      <w:pPr>
        <w:rPr>
          <w:sz w:val="24"/>
          <w:szCs w:val="24"/>
          <w:lang w:val="en-GB"/>
        </w:rPr>
      </w:pPr>
      <w:r w:rsidRPr="00CC7874">
        <w:rPr>
          <w:sz w:val="24"/>
          <w:szCs w:val="24"/>
          <w:lang w:val="en-GB"/>
        </w:rPr>
        <w:t>c. Under the View Button, the user selects the View Employee sub-button.</w:t>
      </w:r>
    </w:p>
    <w:p w14:paraId="57319CCA" w14:textId="77777777" w:rsidR="00CC7874" w:rsidRPr="00CC7874" w:rsidRDefault="00CC7874" w:rsidP="00CC7874">
      <w:pPr>
        <w:rPr>
          <w:sz w:val="24"/>
          <w:szCs w:val="24"/>
          <w:lang w:val="en-GB"/>
        </w:rPr>
      </w:pPr>
      <w:r w:rsidRPr="00CC7874">
        <w:rPr>
          <w:sz w:val="24"/>
          <w:szCs w:val="24"/>
          <w:lang w:val="en-GB"/>
        </w:rPr>
        <w:t xml:space="preserve">d. The user is presented with a tabular form of employee data that includes all of </w:t>
      </w:r>
      <w:proofErr w:type="gramStart"/>
      <w:r w:rsidRPr="00CC7874">
        <w:rPr>
          <w:sz w:val="24"/>
          <w:szCs w:val="24"/>
          <w:lang w:val="en-GB"/>
        </w:rPr>
        <w:t>their</w:t>
      </w:r>
      <w:proofErr w:type="gramEnd"/>
    </w:p>
    <w:p w14:paraId="2558CF0C" w14:textId="77777777" w:rsidR="00CC7874" w:rsidRPr="00CC7874" w:rsidRDefault="00CC7874" w:rsidP="00CC7874">
      <w:pPr>
        <w:rPr>
          <w:sz w:val="24"/>
          <w:szCs w:val="24"/>
          <w:lang w:val="en-GB"/>
        </w:rPr>
      </w:pPr>
      <w:r w:rsidRPr="00CC7874">
        <w:rPr>
          <w:sz w:val="24"/>
          <w:szCs w:val="24"/>
          <w:lang w:val="en-GB"/>
        </w:rPr>
        <w:t>information.</w:t>
      </w:r>
    </w:p>
    <w:p w14:paraId="43DCB60E" w14:textId="75023099" w:rsidR="00CC7874" w:rsidRPr="00CC7874" w:rsidRDefault="00CC7874" w:rsidP="00CC7874">
      <w:pPr>
        <w:rPr>
          <w:sz w:val="24"/>
          <w:szCs w:val="24"/>
          <w:lang w:val="en-GB"/>
        </w:rPr>
      </w:pPr>
      <w:r w:rsidRPr="00CC7874">
        <w:rPr>
          <w:sz w:val="24"/>
          <w:szCs w:val="24"/>
          <w:lang w:val="en-GB"/>
        </w:rPr>
        <w:t xml:space="preserve">e. If no Employee records are found, a message stating </w:t>
      </w:r>
      <w:r>
        <w:rPr>
          <w:sz w:val="24"/>
          <w:szCs w:val="24"/>
          <w:lang w:val="en-GB"/>
        </w:rPr>
        <w:t>“</w:t>
      </w:r>
      <w:r w:rsidRPr="00CC7874">
        <w:rPr>
          <w:sz w:val="24"/>
          <w:szCs w:val="24"/>
          <w:lang w:val="en-GB"/>
        </w:rPr>
        <w:t>There are no items</w:t>
      </w:r>
      <w:r>
        <w:rPr>
          <w:sz w:val="24"/>
          <w:szCs w:val="24"/>
          <w:lang w:val="en-GB"/>
        </w:rPr>
        <w:t>”</w:t>
      </w:r>
      <w:r w:rsidRPr="00CC7874">
        <w:rPr>
          <w:sz w:val="24"/>
          <w:szCs w:val="24"/>
          <w:lang w:val="en-GB"/>
        </w:rPr>
        <w:t xml:space="preserve"> will be</w:t>
      </w:r>
    </w:p>
    <w:p w14:paraId="05410F21" w14:textId="77777777" w:rsidR="00CC7874" w:rsidRPr="00CC7874" w:rsidRDefault="00CC7874" w:rsidP="00CC7874">
      <w:pPr>
        <w:rPr>
          <w:sz w:val="24"/>
          <w:szCs w:val="24"/>
          <w:lang w:val="en-GB"/>
        </w:rPr>
      </w:pPr>
      <w:r w:rsidRPr="00CC7874">
        <w:rPr>
          <w:sz w:val="24"/>
          <w:szCs w:val="24"/>
          <w:lang w:val="en-GB"/>
        </w:rPr>
        <w:t>displayed.</w:t>
      </w:r>
    </w:p>
    <w:p w14:paraId="2BEE28E0" w14:textId="77777777" w:rsidR="00CC7874" w:rsidRPr="00CC7874" w:rsidRDefault="00CC7874" w:rsidP="00CC7874">
      <w:pPr>
        <w:rPr>
          <w:sz w:val="24"/>
          <w:szCs w:val="24"/>
          <w:lang w:val="en-GB"/>
        </w:rPr>
      </w:pPr>
      <w:r w:rsidRPr="00CC7874">
        <w:rPr>
          <w:sz w:val="24"/>
          <w:szCs w:val="24"/>
          <w:lang w:val="en-GB"/>
        </w:rPr>
        <w:t>7 Administrator – View Products</w:t>
      </w:r>
    </w:p>
    <w:p w14:paraId="6AA2E294" w14:textId="77777777" w:rsidR="00CC7874" w:rsidRPr="00CC7874" w:rsidRDefault="00CC7874" w:rsidP="00CC7874">
      <w:pPr>
        <w:rPr>
          <w:sz w:val="24"/>
          <w:szCs w:val="24"/>
          <w:lang w:val="en-GB"/>
        </w:rPr>
      </w:pPr>
      <w:r w:rsidRPr="00CC7874">
        <w:rPr>
          <w:sz w:val="24"/>
          <w:szCs w:val="24"/>
          <w:lang w:val="en-GB"/>
        </w:rPr>
        <w:t>a. The administrator user is logged in.</w:t>
      </w:r>
    </w:p>
    <w:p w14:paraId="05DB335E" w14:textId="0F38750C" w:rsidR="00CC7874" w:rsidRPr="00CC7874" w:rsidRDefault="00CC7874" w:rsidP="00CC7874">
      <w:pPr>
        <w:rPr>
          <w:sz w:val="24"/>
          <w:szCs w:val="24"/>
          <w:lang w:val="en-GB"/>
        </w:rPr>
      </w:pPr>
      <w:r w:rsidRPr="00CC7874">
        <w:rPr>
          <w:sz w:val="24"/>
          <w:szCs w:val="24"/>
          <w:lang w:val="en-GB"/>
        </w:rPr>
        <w:t>b. The user selects the View option from the Dashboard</w:t>
      </w:r>
      <w:r>
        <w:rPr>
          <w:sz w:val="24"/>
          <w:szCs w:val="24"/>
          <w:lang w:val="en-GB"/>
        </w:rPr>
        <w:t>’</w:t>
      </w:r>
      <w:r w:rsidRPr="00CC7874">
        <w:rPr>
          <w:sz w:val="24"/>
          <w:szCs w:val="24"/>
          <w:lang w:val="en-GB"/>
        </w:rPr>
        <w:t>s sidebar.</w:t>
      </w:r>
    </w:p>
    <w:p w14:paraId="454E4A55" w14:textId="77777777" w:rsidR="00CC7874" w:rsidRPr="00CC7874" w:rsidRDefault="00CC7874" w:rsidP="00CC7874">
      <w:pPr>
        <w:rPr>
          <w:sz w:val="24"/>
          <w:szCs w:val="24"/>
          <w:lang w:val="en-GB"/>
        </w:rPr>
      </w:pPr>
      <w:r w:rsidRPr="00CC7874">
        <w:rPr>
          <w:sz w:val="24"/>
          <w:szCs w:val="24"/>
          <w:lang w:val="en-GB"/>
        </w:rPr>
        <w:t>c. Under the View Button, the user selects the View Reviews sub-button.</w:t>
      </w:r>
    </w:p>
    <w:p w14:paraId="678666A8" w14:textId="77777777" w:rsidR="00CC7874" w:rsidRPr="00CC7874" w:rsidRDefault="00CC7874" w:rsidP="00CC7874">
      <w:pPr>
        <w:rPr>
          <w:sz w:val="24"/>
          <w:szCs w:val="24"/>
          <w:lang w:val="en-GB"/>
        </w:rPr>
      </w:pPr>
      <w:r w:rsidRPr="00CC7874">
        <w:rPr>
          <w:sz w:val="24"/>
          <w:szCs w:val="24"/>
          <w:lang w:val="en-GB"/>
        </w:rPr>
        <w:t xml:space="preserve">d. The user is presented with a tabular form of </w:t>
      </w:r>
      <w:proofErr w:type="gramStart"/>
      <w:r w:rsidRPr="00CC7874">
        <w:rPr>
          <w:sz w:val="24"/>
          <w:szCs w:val="24"/>
          <w:lang w:val="en-GB"/>
        </w:rPr>
        <w:t>clients</w:t>
      </w:r>
      <w:proofErr w:type="gramEnd"/>
      <w:r w:rsidRPr="00CC7874">
        <w:rPr>
          <w:sz w:val="24"/>
          <w:szCs w:val="24"/>
          <w:lang w:val="en-GB"/>
        </w:rPr>
        <w:t xml:space="preserve"> reviews.</w:t>
      </w:r>
    </w:p>
    <w:p w14:paraId="2A1D3BAF" w14:textId="77777777" w:rsidR="00CC7874" w:rsidRPr="00CC7874" w:rsidRDefault="00CC7874" w:rsidP="00CC7874">
      <w:pPr>
        <w:rPr>
          <w:sz w:val="24"/>
          <w:szCs w:val="24"/>
          <w:lang w:val="en-GB"/>
        </w:rPr>
      </w:pPr>
      <w:r w:rsidRPr="00CC7874">
        <w:rPr>
          <w:sz w:val="24"/>
          <w:szCs w:val="24"/>
          <w:lang w:val="en-GB"/>
        </w:rPr>
        <w:t>e. The user can see the description and the ingredients for every product that is registered</w:t>
      </w:r>
    </w:p>
    <w:p w14:paraId="3E877DB1" w14:textId="77777777" w:rsidR="00CC7874" w:rsidRPr="00CC7874" w:rsidRDefault="00CC7874" w:rsidP="00CC7874">
      <w:pPr>
        <w:rPr>
          <w:sz w:val="24"/>
          <w:szCs w:val="24"/>
          <w:lang w:val="en-GB"/>
        </w:rPr>
      </w:pPr>
      <w:r w:rsidRPr="00CC7874">
        <w:rPr>
          <w:sz w:val="24"/>
          <w:szCs w:val="24"/>
          <w:lang w:val="en-GB"/>
        </w:rPr>
        <w:t>in the “Registered Products” button</w:t>
      </w:r>
    </w:p>
    <w:p w14:paraId="6EEDD653" w14:textId="77777777" w:rsidR="00CC7874" w:rsidRPr="00CC7874" w:rsidRDefault="00CC7874" w:rsidP="00CC7874">
      <w:pPr>
        <w:rPr>
          <w:sz w:val="24"/>
          <w:szCs w:val="24"/>
          <w:lang w:val="en-GB"/>
        </w:rPr>
      </w:pPr>
      <w:r w:rsidRPr="00CC7874">
        <w:rPr>
          <w:sz w:val="24"/>
          <w:szCs w:val="24"/>
          <w:lang w:val="en-GB"/>
        </w:rPr>
        <w:t>f. When a product is near out of the stock, the user can receive a notification.</w:t>
      </w:r>
    </w:p>
    <w:p w14:paraId="354424FD" w14:textId="77777777" w:rsidR="00CC7874" w:rsidRPr="00CC7874" w:rsidRDefault="00CC7874" w:rsidP="00CC7874">
      <w:pPr>
        <w:rPr>
          <w:sz w:val="24"/>
          <w:szCs w:val="24"/>
          <w:lang w:val="en-GB"/>
        </w:rPr>
      </w:pPr>
    </w:p>
    <w:p w14:paraId="124BDB0D" w14:textId="77777777" w:rsidR="00CC7874" w:rsidRPr="00CC7874" w:rsidRDefault="00CC7874" w:rsidP="00CC7874">
      <w:pPr>
        <w:rPr>
          <w:sz w:val="24"/>
          <w:szCs w:val="24"/>
          <w:lang w:val="en-GB"/>
        </w:rPr>
      </w:pPr>
      <w:r w:rsidRPr="00CC7874">
        <w:rPr>
          <w:sz w:val="24"/>
          <w:szCs w:val="24"/>
          <w:lang w:val="en-GB"/>
        </w:rPr>
        <w:t>8 Administrator – Generate Statistics</w:t>
      </w:r>
    </w:p>
    <w:p w14:paraId="031F2CBC" w14:textId="77777777" w:rsidR="00CC7874" w:rsidRPr="00CC7874" w:rsidRDefault="00CC7874" w:rsidP="00CC7874">
      <w:pPr>
        <w:rPr>
          <w:sz w:val="24"/>
          <w:szCs w:val="24"/>
          <w:lang w:val="en-GB"/>
        </w:rPr>
      </w:pPr>
      <w:r w:rsidRPr="00CC7874">
        <w:rPr>
          <w:sz w:val="24"/>
          <w:szCs w:val="24"/>
          <w:lang w:val="en-GB"/>
        </w:rPr>
        <w:t>a. The Administrator user is logged in.</w:t>
      </w:r>
    </w:p>
    <w:p w14:paraId="5E03E5D0" w14:textId="048C9192" w:rsidR="00CC7874" w:rsidRPr="00CC7874" w:rsidRDefault="00CC7874" w:rsidP="00CC7874">
      <w:pPr>
        <w:rPr>
          <w:sz w:val="24"/>
          <w:szCs w:val="24"/>
          <w:lang w:val="en-GB"/>
        </w:rPr>
      </w:pPr>
      <w:r w:rsidRPr="00CC7874">
        <w:rPr>
          <w:sz w:val="24"/>
          <w:szCs w:val="24"/>
          <w:lang w:val="en-GB"/>
        </w:rPr>
        <w:t>b. The user selects Statistics from the Dashboard</w:t>
      </w:r>
      <w:r>
        <w:rPr>
          <w:sz w:val="24"/>
          <w:szCs w:val="24"/>
          <w:lang w:val="en-GB"/>
        </w:rPr>
        <w:t>’</w:t>
      </w:r>
      <w:r w:rsidRPr="00CC7874">
        <w:rPr>
          <w:sz w:val="24"/>
          <w:szCs w:val="24"/>
          <w:lang w:val="en-GB"/>
        </w:rPr>
        <w:t>s sidebar.</w:t>
      </w:r>
    </w:p>
    <w:p w14:paraId="56943B46" w14:textId="77777777" w:rsidR="00CC7874" w:rsidRPr="00CC7874" w:rsidRDefault="00CC7874" w:rsidP="00CC7874">
      <w:pPr>
        <w:rPr>
          <w:sz w:val="24"/>
          <w:szCs w:val="24"/>
          <w:lang w:val="en-GB"/>
        </w:rPr>
      </w:pPr>
      <w:r w:rsidRPr="00CC7874">
        <w:rPr>
          <w:sz w:val="24"/>
          <w:szCs w:val="24"/>
          <w:lang w:val="en-GB"/>
        </w:rPr>
        <w:t>c. The user is presented with pie charts and histograms based on data from products.</w:t>
      </w:r>
    </w:p>
    <w:p w14:paraId="0FB2CDB1" w14:textId="77777777" w:rsidR="00CC7874" w:rsidRPr="00CC7874" w:rsidRDefault="00CC7874" w:rsidP="00CC7874">
      <w:pPr>
        <w:rPr>
          <w:sz w:val="24"/>
          <w:szCs w:val="24"/>
          <w:lang w:val="en-GB"/>
        </w:rPr>
      </w:pPr>
      <w:r w:rsidRPr="00CC7874">
        <w:rPr>
          <w:sz w:val="24"/>
          <w:szCs w:val="24"/>
          <w:lang w:val="en-GB"/>
        </w:rPr>
        <w:t>d. The user can make a decision based on the statistics provided.</w:t>
      </w:r>
    </w:p>
    <w:p w14:paraId="5989A9EF" w14:textId="77777777" w:rsidR="00CC7874" w:rsidRPr="00CC7874" w:rsidRDefault="00CC7874" w:rsidP="00CC7874">
      <w:pPr>
        <w:rPr>
          <w:sz w:val="24"/>
          <w:szCs w:val="24"/>
          <w:lang w:val="en-GB"/>
        </w:rPr>
      </w:pPr>
      <w:r w:rsidRPr="00CC7874">
        <w:rPr>
          <w:sz w:val="24"/>
          <w:szCs w:val="24"/>
          <w:lang w:val="en-GB"/>
        </w:rPr>
        <w:t>e. The user can generate statistics on the most common allergies the customers have.</w:t>
      </w:r>
    </w:p>
    <w:p w14:paraId="11491D3A" w14:textId="77777777" w:rsidR="00CC7874" w:rsidRPr="00CC7874" w:rsidRDefault="00CC7874" w:rsidP="00CC7874">
      <w:pPr>
        <w:rPr>
          <w:sz w:val="24"/>
          <w:szCs w:val="24"/>
          <w:lang w:val="en-GB"/>
        </w:rPr>
      </w:pPr>
      <w:r w:rsidRPr="00CC7874">
        <w:rPr>
          <w:sz w:val="24"/>
          <w:szCs w:val="24"/>
          <w:lang w:val="en-GB"/>
        </w:rPr>
        <w:t>The user can export the data in Excel format to their local PC by clicking the Export</w:t>
      </w:r>
    </w:p>
    <w:p w14:paraId="3CF30706" w14:textId="77777777" w:rsidR="00CC7874" w:rsidRPr="00CC7874" w:rsidRDefault="00CC7874" w:rsidP="00CC7874">
      <w:pPr>
        <w:rPr>
          <w:sz w:val="24"/>
          <w:szCs w:val="24"/>
          <w:lang w:val="en-GB"/>
        </w:rPr>
      </w:pPr>
      <w:proofErr w:type="spellStart"/>
      <w:r w:rsidRPr="00CC7874">
        <w:rPr>
          <w:sz w:val="24"/>
          <w:szCs w:val="24"/>
          <w:lang w:val="en-GB"/>
        </w:rPr>
        <w:t>buttonWeb</w:t>
      </w:r>
      <w:proofErr w:type="spellEnd"/>
      <w:r w:rsidRPr="00CC7874">
        <w:rPr>
          <w:sz w:val="24"/>
          <w:szCs w:val="24"/>
          <w:lang w:val="en-GB"/>
        </w:rPr>
        <w:t xml:space="preserve"> App Scenario - S</w:t>
      </w:r>
    </w:p>
    <w:p w14:paraId="5261398F" w14:textId="77777777" w:rsidR="00CC7874" w:rsidRPr="00CC7874" w:rsidRDefault="00CC7874" w:rsidP="00CC7874">
      <w:pPr>
        <w:rPr>
          <w:sz w:val="24"/>
          <w:szCs w:val="24"/>
          <w:lang w:val="en-GB"/>
        </w:rPr>
      </w:pPr>
    </w:p>
    <w:p w14:paraId="76EA0E9E" w14:textId="77777777" w:rsidR="00CC7874" w:rsidRPr="00CC7874" w:rsidRDefault="00CC7874" w:rsidP="00CC7874">
      <w:pPr>
        <w:rPr>
          <w:sz w:val="24"/>
          <w:szCs w:val="24"/>
          <w:lang w:val="en-GB"/>
        </w:rPr>
      </w:pPr>
      <w:r w:rsidRPr="00CC7874">
        <w:rPr>
          <w:sz w:val="24"/>
          <w:szCs w:val="24"/>
          <w:lang w:val="en-GB"/>
        </w:rPr>
        <w:t>9 Employer- Update Profile</w:t>
      </w:r>
    </w:p>
    <w:p w14:paraId="0C3FC447" w14:textId="77777777" w:rsidR="00CC7874" w:rsidRPr="00CC7874" w:rsidRDefault="00CC7874" w:rsidP="00CC7874">
      <w:pPr>
        <w:rPr>
          <w:sz w:val="24"/>
          <w:szCs w:val="24"/>
          <w:lang w:val="en-GB"/>
        </w:rPr>
      </w:pPr>
      <w:r w:rsidRPr="00CC7874">
        <w:rPr>
          <w:sz w:val="24"/>
          <w:szCs w:val="24"/>
          <w:lang w:val="en-GB"/>
        </w:rPr>
        <w:t>9.1 Update Personal Details</w:t>
      </w:r>
    </w:p>
    <w:p w14:paraId="05599B75" w14:textId="77777777" w:rsidR="00CC7874" w:rsidRPr="00CC7874" w:rsidRDefault="00CC7874" w:rsidP="00CC7874">
      <w:pPr>
        <w:rPr>
          <w:sz w:val="24"/>
          <w:szCs w:val="24"/>
          <w:lang w:val="en-GB"/>
        </w:rPr>
      </w:pPr>
      <w:r w:rsidRPr="00CC7874">
        <w:rPr>
          <w:sz w:val="24"/>
          <w:szCs w:val="24"/>
          <w:lang w:val="en-GB"/>
        </w:rPr>
        <w:t>a. The user is logged in the webpage.</w:t>
      </w:r>
    </w:p>
    <w:p w14:paraId="59AD8BCD" w14:textId="07690984" w:rsidR="00CC7874" w:rsidRPr="00CC7874" w:rsidRDefault="00CC7874" w:rsidP="00CC7874">
      <w:pPr>
        <w:rPr>
          <w:sz w:val="24"/>
          <w:szCs w:val="24"/>
          <w:lang w:val="en-GB"/>
        </w:rPr>
      </w:pPr>
      <w:r w:rsidRPr="00CC7874">
        <w:rPr>
          <w:sz w:val="24"/>
          <w:szCs w:val="24"/>
          <w:lang w:val="en-GB"/>
        </w:rPr>
        <w:t xml:space="preserve">b. Then the user selects </w:t>
      </w:r>
      <w:r>
        <w:rPr>
          <w:sz w:val="24"/>
          <w:szCs w:val="24"/>
          <w:lang w:val="en-GB"/>
        </w:rPr>
        <w:t>“</w:t>
      </w:r>
      <w:r w:rsidRPr="00CC7874">
        <w:rPr>
          <w:sz w:val="24"/>
          <w:szCs w:val="24"/>
          <w:lang w:val="en-GB"/>
        </w:rPr>
        <w:t>Product</w:t>
      </w:r>
      <w:r>
        <w:rPr>
          <w:sz w:val="24"/>
          <w:szCs w:val="24"/>
          <w:lang w:val="en-GB"/>
        </w:rPr>
        <w:t>”</w:t>
      </w:r>
      <w:r w:rsidRPr="00CC7874">
        <w:rPr>
          <w:sz w:val="24"/>
          <w:szCs w:val="24"/>
          <w:lang w:val="en-GB"/>
        </w:rPr>
        <w:t xml:space="preserve"> from the Dashboard</w:t>
      </w:r>
      <w:r>
        <w:rPr>
          <w:sz w:val="24"/>
          <w:szCs w:val="24"/>
          <w:lang w:val="en-GB"/>
        </w:rPr>
        <w:t>’</w:t>
      </w:r>
      <w:r w:rsidRPr="00CC7874">
        <w:rPr>
          <w:sz w:val="24"/>
          <w:szCs w:val="24"/>
          <w:lang w:val="en-GB"/>
        </w:rPr>
        <w:t>s sidebar.</w:t>
      </w:r>
    </w:p>
    <w:p w14:paraId="71D92F6E" w14:textId="77777777" w:rsidR="00CC7874" w:rsidRPr="00CC7874" w:rsidRDefault="00CC7874" w:rsidP="00CC7874">
      <w:pPr>
        <w:rPr>
          <w:sz w:val="24"/>
          <w:szCs w:val="24"/>
          <w:lang w:val="en-GB"/>
        </w:rPr>
      </w:pPr>
      <w:r w:rsidRPr="00CC7874">
        <w:rPr>
          <w:sz w:val="24"/>
          <w:szCs w:val="24"/>
          <w:lang w:val="en-GB"/>
        </w:rPr>
        <w:t>c. The user can click on Review and adding a personal opinion or experience to the product</w:t>
      </w:r>
    </w:p>
    <w:p w14:paraId="33FD87BF" w14:textId="77777777" w:rsidR="00CC7874" w:rsidRPr="00CC7874" w:rsidRDefault="00CC7874" w:rsidP="00CC7874">
      <w:pPr>
        <w:rPr>
          <w:sz w:val="24"/>
          <w:szCs w:val="24"/>
          <w:lang w:val="en-GB"/>
        </w:rPr>
      </w:pPr>
      <w:r w:rsidRPr="00CC7874">
        <w:rPr>
          <w:sz w:val="24"/>
          <w:szCs w:val="24"/>
          <w:lang w:val="en-GB"/>
        </w:rPr>
        <w:t>chosen and then choose to post it publicly or privately.</w:t>
      </w:r>
    </w:p>
    <w:p w14:paraId="204D7CBC" w14:textId="77777777" w:rsidR="00CC7874" w:rsidRPr="00CC7874" w:rsidRDefault="00CC7874" w:rsidP="00CC7874">
      <w:pPr>
        <w:rPr>
          <w:sz w:val="24"/>
          <w:szCs w:val="24"/>
          <w:lang w:val="en-GB"/>
        </w:rPr>
      </w:pPr>
      <w:r w:rsidRPr="00CC7874">
        <w:rPr>
          <w:sz w:val="24"/>
          <w:szCs w:val="24"/>
          <w:lang w:val="en-GB"/>
        </w:rPr>
        <w:t>d. The user can edit personal health information like allergies by clicking the Edit button.</w:t>
      </w:r>
    </w:p>
    <w:p w14:paraId="57B703AC" w14:textId="77777777" w:rsidR="00CC7874" w:rsidRPr="00CC7874" w:rsidRDefault="00CC7874" w:rsidP="00CC7874">
      <w:pPr>
        <w:rPr>
          <w:sz w:val="24"/>
          <w:szCs w:val="24"/>
          <w:lang w:val="en-GB"/>
        </w:rPr>
      </w:pPr>
      <w:r w:rsidRPr="00CC7874">
        <w:rPr>
          <w:sz w:val="24"/>
          <w:szCs w:val="24"/>
          <w:lang w:val="en-GB"/>
        </w:rPr>
        <w:t>e. The customer can see some of the most common allergies in products</w:t>
      </w:r>
    </w:p>
    <w:p w14:paraId="2314D359" w14:textId="77777777" w:rsidR="00CC7874" w:rsidRPr="00CC7874" w:rsidRDefault="00CC7874" w:rsidP="00CC7874">
      <w:pPr>
        <w:rPr>
          <w:sz w:val="24"/>
          <w:szCs w:val="24"/>
          <w:lang w:val="en-GB"/>
        </w:rPr>
      </w:pPr>
      <w:r w:rsidRPr="00CC7874">
        <w:rPr>
          <w:sz w:val="24"/>
          <w:szCs w:val="24"/>
          <w:lang w:val="en-GB"/>
        </w:rPr>
        <w:t xml:space="preserve">f. The customer can take a quiz to find out the most compatible products regarding </w:t>
      </w:r>
      <w:proofErr w:type="gramStart"/>
      <w:r w:rsidRPr="00CC7874">
        <w:rPr>
          <w:sz w:val="24"/>
          <w:szCs w:val="24"/>
          <w:lang w:val="en-GB"/>
        </w:rPr>
        <w:t>their</w:t>
      </w:r>
      <w:proofErr w:type="gramEnd"/>
    </w:p>
    <w:p w14:paraId="70FCCC74" w14:textId="77777777" w:rsidR="00CC7874" w:rsidRPr="00CC7874" w:rsidRDefault="00CC7874" w:rsidP="00CC7874">
      <w:pPr>
        <w:rPr>
          <w:sz w:val="24"/>
          <w:szCs w:val="24"/>
          <w:lang w:val="en-GB"/>
        </w:rPr>
      </w:pPr>
      <w:r w:rsidRPr="00CC7874">
        <w:rPr>
          <w:sz w:val="24"/>
          <w:szCs w:val="24"/>
          <w:lang w:val="en-GB"/>
        </w:rPr>
        <w:t>concerns.</w:t>
      </w:r>
    </w:p>
    <w:p w14:paraId="2D3C7727" w14:textId="77777777" w:rsidR="00CC7874" w:rsidRPr="00CC7874" w:rsidRDefault="00CC7874" w:rsidP="00CC7874">
      <w:pPr>
        <w:rPr>
          <w:sz w:val="24"/>
          <w:szCs w:val="24"/>
          <w:lang w:val="en-GB"/>
        </w:rPr>
      </w:pPr>
      <w:r w:rsidRPr="00CC7874">
        <w:rPr>
          <w:sz w:val="24"/>
          <w:szCs w:val="24"/>
          <w:lang w:val="en-GB"/>
        </w:rPr>
        <w:t>g. The customer can download their recipe or save it on their personal account.</w:t>
      </w:r>
    </w:p>
    <w:p w14:paraId="03B3D423" w14:textId="77777777" w:rsidR="00CC7874" w:rsidRPr="00CC7874" w:rsidRDefault="00CC7874" w:rsidP="00CC7874">
      <w:pPr>
        <w:rPr>
          <w:sz w:val="24"/>
          <w:szCs w:val="24"/>
          <w:lang w:val="en-GB"/>
        </w:rPr>
      </w:pPr>
    </w:p>
    <w:p w14:paraId="24DDE256" w14:textId="77777777" w:rsidR="00CC7874" w:rsidRPr="00CC7874" w:rsidRDefault="00CC7874" w:rsidP="00CC7874">
      <w:pPr>
        <w:rPr>
          <w:sz w:val="24"/>
          <w:szCs w:val="24"/>
          <w:lang w:val="en-GB"/>
        </w:rPr>
      </w:pPr>
      <w:r w:rsidRPr="00CC7874">
        <w:rPr>
          <w:sz w:val="24"/>
          <w:szCs w:val="24"/>
          <w:lang w:val="en-GB"/>
        </w:rPr>
        <w:t>Glamour Too Beauty Supply Requirements Specification</w:t>
      </w:r>
    </w:p>
    <w:p w14:paraId="6F40C9BE" w14:textId="77777777" w:rsidR="00CC7874" w:rsidRPr="00CC7874" w:rsidRDefault="00CC7874" w:rsidP="00CC7874">
      <w:pPr>
        <w:rPr>
          <w:sz w:val="24"/>
          <w:szCs w:val="24"/>
          <w:lang w:val="en-GB"/>
        </w:rPr>
      </w:pPr>
      <w:r w:rsidRPr="00CC7874">
        <w:rPr>
          <w:sz w:val="24"/>
          <w:szCs w:val="24"/>
          <w:lang w:val="en-GB"/>
        </w:rPr>
        <w:t>9.2 Update Profile Picture</w:t>
      </w:r>
    </w:p>
    <w:p w14:paraId="23886953" w14:textId="77777777" w:rsidR="00CC7874" w:rsidRPr="00CC7874" w:rsidRDefault="00CC7874" w:rsidP="00CC7874">
      <w:pPr>
        <w:rPr>
          <w:sz w:val="24"/>
          <w:szCs w:val="24"/>
          <w:lang w:val="en-GB"/>
        </w:rPr>
      </w:pPr>
      <w:r w:rsidRPr="00CC7874">
        <w:rPr>
          <w:sz w:val="24"/>
          <w:szCs w:val="24"/>
          <w:lang w:val="en-GB"/>
        </w:rPr>
        <w:t>a. The user logs into the Glamour.</w:t>
      </w:r>
    </w:p>
    <w:p w14:paraId="433D4CD3" w14:textId="69DE63FA" w:rsidR="00CC7874" w:rsidRPr="00CC7874" w:rsidRDefault="00CC7874" w:rsidP="00CC7874">
      <w:pPr>
        <w:rPr>
          <w:sz w:val="24"/>
          <w:szCs w:val="24"/>
          <w:lang w:val="en-GB"/>
        </w:rPr>
      </w:pPr>
      <w:r w:rsidRPr="00CC7874">
        <w:rPr>
          <w:sz w:val="24"/>
          <w:szCs w:val="24"/>
          <w:lang w:val="en-GB"/>
        </w:rPr>
        <w:t xml:space="preserve">b. The user selects </w:t>
      </w:r>
      <w:r>
        <w:rPr>
          <w:sz w:val="24"/>
          <w:szCs w:val="24"/>
          <w:lang w:val="en-GB"/>
        </w:rPr>
        <w:t>“</w:t>
      </w:r>
      <w:r w:rsidRPr="00CC7874">
        <w:rPr>
          <w:sz w:val="24"/>
          <w:szCs w:val="24"/>
          <w:lang w:val="en-GB"/>
        </w:rPr>
        <w:t>Profile</w:t>
      </w:r>
      <w:r>
        <w:rPr>
          <w:sz w:val="24"/>
          <w:szCs w:val="24"/>
          <w:lang w:val="en-GB"/>
        </w:rPr>
        <w:t>”</w:t>
      </w:r>
      <w:r w:rsidRPr="00CC7874">
        <w:rPr>
          <w:sz w:val="24"/>
          <w:szCs w:val="24"/>
          <w:lang w:val="en-GB"/>
        </w:rPr>
        <w:t xml:space="preserve"> from the Dashboard</w:t>
      </w:r>
      <w:r>
        <w:rPr>
          <w:sz w:val="24"/>
          <w:szCs w:val="24"/>
          <w:lang w:val="en-GB"/>
        </w:rPr>
        <w:t>’</w:t>
      </w:r>
      <w:r w:rsidRPr="00CC7874">
        <w:rPr>
          <w:sz w:val="24"/>
          <w:szCs w:val="24"/>
          <w:lang w:val="en-GB"/>
        </w:rPr>
        <w:t>s sidebar.</w:t>
      </w:r>
    </w:p>
    <w:p w14:paraId="21B912EC" w14:textId="77777777" w:rsidR="00CC7874" w:rsidRPr="00CC7874" w:rsidRDefault="00CC7874" w:rsidP="00CC7874">
      <w:pPr>
        <w:rPr>
          <w:sz w:val="24"/>
          <w:szCs w:val="24"/>
          <w:lang w:val="en-GB"/>
        </w:rPr>
      </w:pPr>
      <w:r w:rsidRPr="00CC7874">
        <w:rPr>
          <w:sz w:val="24"/>
          <w:szCs w:val="24"/>
          <w:lang w:val="en-GB"/>
        </w:rPr>
        <w:t>c. The user can select Edit Picture from the drop-down menu.</w:t>
      </w:r>
    </w:p>
    <w:p w14:paraId="54179A29" w14:textId="77777777" w:rsidR="00CC7874" w:rsidRPr="00CC7874" w:rsidRDefault="00CC7874" w:rsidP="00CC7874">
      <w:pPr>
        <w:rPr>
          <w:sz w:val="24"/>
          <w:szCs w:val="24"/>
          <w:lang w:val="en-GB"/>
        </w:rPr>
      </w:pPr>
      <w:r w:rsidRPr="00CC7874">
        <w:rPr>
          <w:sz w:val="24"/>
          <w:szCs w:val="24"/>
          <w:lang w:val="en-GB"/>
        </w:rPr>
        <w:lastRenderedPageBreak/>
        <w:t>d. To pick a file from the PC, a dialog window is opened.</w:t>
      </w:r>
    </w:p>
    <w:p w14:paraId="2881FA1A" w14:textId="77777777" w:rsidR="00CC7874" w:rsidRPr="00CC7874" w:rsidRDefault="00CC7874" w:rsidP="00CC7874">
      <w:pPr>
        <w:rPr>
          <w:sz w:val="24"/>
          <w:szCs w:val="24"/>
          <w:lang w:val="en-GB"/>
        </w:rPr>
      </w:pPr>
      <w:r w:rsidRPr="00CC7874">
        <w:rPr>
          <w:sz w:val="24"/>
          <w:szCs w:val="24"/>
          <w:lang w:val="en-GB"/>
        </w:rPr>
        <w:t>e. The user chooses a file to replace the image</w:t>
      </w:r>
    </w:p>
    <w:p w14:paraId="1D647DCE" w14:textId="77777777" w:rsidR="00CC7874" w:rsidRPr="00CC7874" w:rsidRDefault="00CC7874" w:rsidP="00CC7874">
      <w:pPr>
        <w:rPr>
          <w:sz w:val="24"/>
          <w:szCs w:val="24"/>
          <w:lang w:val="en-GB"/>
        </w:rPr>
      </w:pPr>
      <w:proofErr w:type="spellStart"/>
      <w:proofErr w:type="gramStart"/>
      <w:r w:rsidRPr="00CC7874">
        <w:rPr>
          <w:sz w:val="24"/>
          <w:szCs w:val="24"/>
          <w:lang w:val="en-GB"/>
        </w:rPr>
        <w:t>f.The</w:t>
      </w:r>
      <w:proofErr w:type="spellEnd"/>
      <w:proofErr w:type="gramEnd"/>
      <w:r w:rsidRPr="00CC7874">
        <w:rPr>
          <w:sz w:val="24"/>
          <w:szCs w:val="24"/>
          <w:lang w:val="en-GB"/>
        </w:rPr>
        <w:t xml:space="preserve"> user presses the Done button</w:t>
      </w:r>
    </w:p>
    <w:p w14:paraId="333B10D1" w14:textId="77777777" w:rsidR="00CC7874" w:rsidRPr="00CC7874" w:rsidRDefault="00CC7874" w:rsidP="00CC7874">
      <w:pPr>
        <w:rPr>
          <w:sz w:val="24"/>
          <w:szCs w:val="24"/>
          <w:lang w:val="en-GB"/>
        </w:rPr>
      </w:pPr>
    </w:p>
    <w:p w14:paraId="7C00F89D" w14:textId="77777777" w:rsidR="00CC7874" w:rsidRPr="00CC7874" w:rsidRDefault="00CC7874" w:rsidP="00CC7874">
      <w:pPr>
        <w:rPr>
          <w:sz w:val="24"/>
          <w:szCs w:val="24"/>
          <w:lang w:val="en-GB"/>
        </w:rPr>
      </w:pPr>
      <w:r w:rsidRPr="00CC7874">
        <w:rPr>
          <w:sz w:val="24"/>
          <w:szCs w:val="24"/>
          <w:lang w:val="en-GB"/>
        </w:rPr>
        <w:t>10 Employee offers service</w:t>
      </w:r>
    </w:p>
    <w:p w14:paraId="4C4EA54E" w14:textId="77777777" w:rsidR="00CC7874" w:rsidRPr="00CC7874" w:rsidRDefault="00CC7874" w:rsidP="00CC7874">
      <w:pPr>
        <w:rPr>
          <w:sz w:val="24"/>
          <w:szCs w:val="24"/>
          <w:lang w:val="en-GB"/>
        </w:rPr>
      </w:pPr>
      <w:r w:rsidRPr="00CC7874">
        <w:rPr>
          <w:sz w:val="24"/>
          <w:szCs w:val="24"/>
          <w:lang w:val="en-GB"/>
        </w:rPr>
        <w:t>a. The employee double-checks that he or she is logged into the application.</w:t>
      </w:r>
    </w:p>
    <w:p w14:paraId="00288E5C" w14:textId="77777777" w:rsidR="00CC7874" w:rsidRPr="00CC7874" w:rsidRDefault="00CC7874" w:rsidP="00CC7874">
      <w:pPr>
        <w:rPr>
          <w:sz w:val="24"/>
          <w:szCs w:val="24"/>
          <w:lang w:val="en-GB"/>
        </w:rPr>
      </w:pPr>
      <w:r w:rsidRPr="00CC7874">
        <w:rPr>
          <w:sz w:val="24"/>
          <w:szCs w:val="24"/>
          <w:lang w:val="en-GB"/>
        </w:rPr>
        <w:t>b. The employee logs into his account and selects Services Offered from the drop-down</w:t>
      </w:r>
    </w:p>
    <w:p w14:paraId="2EEA1DEA" w14:textId="77777777" w:rsidR="00CC7874" w:rsidRPr="00CC7874" w:rsidRDefault="00CC7874" w:rsidP="00CC7874">
      <w:pPr>
        <w:rPr>
          <w:sz w:val="24"/>
          <w:szCs w:val="24"/>
          <w:lang w:val="en-GB"/>
        </w:rPr>
      </w:pPr>
      <w:r w:rsidRPr="00CC7874">
        <w:rPr>
          <w:sz w:val="24"/>
          <w:szCs w:val="24"/>
          <w:lang w:val="en-GB"/>
        </w:rPr>
        <w:t>menu.</w:t>
      </w:r>
    </w:p>
    <w:p w14:paraId="668A6037" w14:textId="71BAC244" w:rsidR="00CC7874" w:rsidRPr="00CC7874" w:rsidRDefault="00CC7874" w:rsidP="00CC7874">
      <w:pPr>
        <w:rPr>
          <w:sz w:val="24"/>
          <w:szCs w:val="24"/>
          <w:lang w:val="en-GB"/>
        </w:rPr>
      </w:pPr>
      <w:r w:rsidRPr="00CC7874">
        <w:rPr>
          <w:sz w:val="24"/>
          <w:szCs w:val="24"/>
          <w:lang w:val="en-GB"/>
        </w:rPr>
        <w:t xml:space="preserve">c. He clicks the </w:t>
      </w:r>
      <w:r>
        <w:rPr>
          <w:sz w:val="24"/>
          <w:szCs w:val="24"/>
          <w:lang w:val="en-GB"/>
        </w:rPr>
        <w:t>“</w:t>
      </w:r>
      <w:r w:rsidRPr="00CC7874">
        <w:rPr>
          <w:sz w:val="24"/>
          <w:szCs w:val="24"/>
          <w:lang w:val="en-GB"/>
        </w:rPr>
        <w:t>+</w:t>
      </w:r>
      <w:r>
        <w:rPr>
          <w:sz w:val="24"/>
          <w:szCs w:val="24"/>
          <w:lang w:val="en-GB"/>
        </w:rPr>
        <w:t>”</w:t>
      </w:r>
      <w:r w:rsidRPr="00CC7874">
        <w:rPr>
          <w:sz w:val="24"/>
          <w:szCs w:val="24"/>
          <w:lang w:val="en-GB"/>
        </w:rPr>
        <w:t xml:space="preserve"> button in the top right corner of the section.</w:t>
      </w:r>
    </w:p>
    <w:p w14:paraId="659A0DC6" w14:textId="77777777" w:rsidR="00CC7874" w:rsidRPr="00CC7874" w:rsidRDefault="00CC7874" w:rsidP="00CC7874">
      <w:pPr>
        <w:rPr>
          <w:sz w:val="24"/>
          <w:szCs w:val="24"/>
          <w:lang w:val="en-GB"/>
        </w:rPr>
      </w:pPr>
      <w:r w:rsidRPr="00CC7874">
        <w:rPr>
          <w:sz w:val="24"/>
          <w:szCs w:val="24"/>
          <w:lang w:val="en-GB"/>
        </w:rPr>
        <w:t>d. In his profile, the Service is updated and added to the general Services area.</w:t>
      </w:r>
    </w:p>
    <w:p w14:paraId="620F3F11" w14:textId="77777777" w:rsidR="00CC7874" w:rsidRPr="00CC7874" w:rsidRDefault="00CC7874" w:rsidP="00CC7874">
      <w:pPr>
        <w:rPr>
          <w:sz w:val="24"/>
          <w:szCs w:val="24"/>
          <w:lang w:val="en-GB"/>
        </w:rPr>
      </w:pPr>
    </w:p>
    <w:p w14:paraId="7DF35CB8" w14:textId="77777777" w:rsidR="00CC7874" w:rsidRPr="00CC7874" w:rsidRDefault="00CC7874" w:rsidP="00CC7874">
      <w:pPr>
        <w:rPr>
          <w:sz w:val="24"/>
          <w:szCs w:val="24"/>
          <w:lang w:val="en-GB"/>
        </w:rPr>
      </w:pPr>
      <w:r w:rsidRPr="00CC7874">
        <w:rPr>
          <w:sz w:val="24"/>
          <w:szCs w:val="24"/>
          <w:lang w:val="en-GB"/>
        </w:rPr>
        <w:t>11 Employee views “Clients reviews”</w:t>
      </w:r>
    </w:p>
    <w:p w14:paraId="7C38EE1C" w14:textId="77777777" w:rsidR="00CC7874" w:rsidRPr="00CC7874" w:rsidRDefault="00CC7874" w:rsidP="00CC7874">
      <w:pPr>
        <w:rPr>
          <w:sz w:val="24"/>
          <w:szCs w:val="24"/>
          <w:lang w:val="en-GB"/>
        </w:rPr>
      </w:pPr>
      <w:r w:rsidRPr="00CC7874">
        <w:rPr>
          <w:sz w:val="24"/>
          <w:szCs w:val="24"/>
          <w:lang w:val="en-GB"/>
        </w:rPr>
        <w:t>a. The user logs into his account</w:t>
      </w:r>
    </w:p>
    <w:p w14:paraId="2F139E56" w14:textId="1CBE0831" w:rsidR="00CC7874" w:rsidRPr="00CC7874" w:rsidRDefault="00CC7874" w:rsidP="00CC7874">
      <w:pPr>
        <w:rPr>
          <w:sz w:val="24"/>
          <w:szCs w:val="24"/>
          <w:lang w:val="en-GB"/>
        </w:rPr>
      </w:pPr>
      <w:r w:rsidRPr="00CC7874">
        <w:rPr>
          <w:sz w:val="24"/>
          <w:szCs w:val="24"/>
          <w:lang w:val="en-GB"/>
        </w:rPr>
        <w:t xml:space="preserve">b. The user clicks the </w:t>
      </w:r>
      <w:r>
        <w:rPr>
          <w:sz w:val="24"/>
          <w:szCs w:val="24"/>
          <w:lang w:val="en-GB"/>
        </w:rPr>
        <w:t>“</w:t>
      </w:r>
      <w:r w:rsidRPr="00CC7874">
        <w:rPr>
          <w:sz w:val="24"/>
          <w:szCs w:val="24"/>
          <w:lang w:val="en-GB"/>
        </w:rPr>
        <w:t>View Reviews</w:t>
      </w:r>
      <w:r>
        <w:rPr>
          <w:sz w:val="24"/>
          <w:szCs w:val="24"/>
          <w:lang w:val="en-GB"/>
        </w:rPr>
        <w:t>”</w:t>
      </w:r>
      <w:r w:rsidRPr="00CC7874">
        <w:rPr>
          <w:sz w:val="24"/>
          <w:szCs w:val="24"/>
          <w:lang w:val="en-GB"/>
        </w:rPr>
        <w:t xml:space="preserve"> button on the Dashboard</w:t>
      </w:r>
      <w:r>
        <w:rPr>
          <w:sz w:val="24"/>
          <w:szCs w:val="24"/>
          <w:lang w:val="en-GB"/>
        </w:rPr>
        <w:t>’</w:t>
      </w:r>
      <w:r w:rsidRPr="00CC7874">
        <w:rPr>
          <w:sz w:val="24"/>
          <w:szCs w:val="24"/>
          <w:lang w:val="en-GB"/>
        </w:rPr>
        <w:t>s left side.</w:t>
      </w:r>
    </w:p>
    <w:p w14:paraId="1EAE0DF4" w14:textId="77777777" w:rsidR="00CC7874" w:rsidRPr="00CC7874" w:rsidRDefault="00CC7874" w:rsidP="00CC7874">
      <w:pPr>
        <w:rPr>
          <w:sz w:val="24"/>
          <w:szCs w:val="24"/>
          <w:lang w:val="en-GB"/>
        </w:rPr>
      </w:pPr>
      <w:r w:rsidRPr="00CC7874">
        <w:rPr>
          <w:sz w:val="24"/>
          <w:szCs w:val="24"/>
          <w:lang w:val="en-GB"/>
        </w:rPr>
        <w:t>c. The user is displayed in two tabs client reviews and product notes</w:t>
      </w:r>
    </w:p>
    <w:p w14:paraId="165A12C6" w14:textId="75D411FA" w:rsidR="00CC7874" w:rsidRPr="00CC7874" w:rsidRDefault="00CC7874" w:rsidP="00CC7874">
      <w:pPr>
        <w:rPr>
          <w:sz w:val="24"/>
          <w:szCs w:val="24"/>
          <w:lang w:val="en-GB"/>
        </w:rPr>
      </w:pPr>
      <w:r w:rsidRPr="00CC7874">
        <w:rPr>
          <w:sz w:val="24"/>
          <w:szCs w:val="24"/>
          <w:lang w:val="en-GB"/>
        </w:rPr>
        <w:t xml:space="preserve">d. If there are reviews, a notification stating </w:t>
      </w:r>
      <w:r>
        <w:rPr>
          <w:sz w:val="24"/>
          <w:szCs w:val="24"/>
          <w:lang w:val="en-GB"/>
        </w:rPr>
        <w:t>“</w:t>
      </w:r>
      <w:r w:rsidRPr="00CC7874">
        <w:rPr>
          <w:sz w:val="24"/>
          <w:szCs w:val="24"/>
          <w:lang w:val="en-GB"/>
        </w:rPr>
        <w:t>There are no items listed</w:t>
      </w:r>
      <w:r>
        <w:rPr>
          <w:sz w:val="24"/>
          <w:szCs w:val="24"/>
          <w:lang w:val="en-GB"/>
        </w:rPr>
        <w:t>”</w:t>
      </w:r>
    </w:p>
    <w:p w14:paraId="188EF433" w14:textId="77777777" w:rsidR="00CC7874" w:rsidRPr="00CC7874" w:rsidRDefault="00CC7874" w:rsidP="00CC7874">
      <w:pPr>
        <w:rPr>
          <w:sz w:val="24"/>
          <w:szCs w:val="24"/>
          <w:lang w:val="en-GB"/>
        </w:rPr>
      </w:pPr>
      <w:r w:rsidRPr="00CC7874">
        <w:rPr>
          <w:sz w:val="24"/>
          <w:szCs w:val="24"/>
          <w:lang w:val="en-GB"/>
        </w:rPr>
        <w:t>appears.</w:t>
      </w:r>
    </w:p>
    <w:p w14:paraId="3F3AF9D5" w14:textId="77777777" w:rsidR="00CC7874" w:rsidRPr="00CC7874" w:rsidRDefault="00CC7874" w:rsidP="00CC7874">
      <w:pPr>
        <w:rPr>
          <w:sz w:val="24"/>
          <w:szCs w:val="24"/>
          <w:lang w:val="en-GB"/>
        </w:rPr>
      </w:pPr>
      <w:r w:rsidRPr="00CC7874">
        <w:rPr>
          <w:sz w:val="24"/>
          <w:szCs w:val="24"/>
          <w:lang w:val="en-GB"/>
        </w:rPr>
        <w:t>e. To examine the details of any posting, the user can click on the View More</w:t>
      </w:r>
    </w:p>
    <w:p w14:paraId="548F27C9" w14:textId="77777777" w:rsidR="00CC7874" w:rsidRPr="00CC7874" w:rsidRDefault="00CC7874" w:rsidP="00CC7874">
      <w:pPr>
        <w:rPr>
          <w:sz w:val="24"/>
          <w:szCs w:val="24"/>
          <w:lang w:val="en-GB"/>
        </w:rPr>
      </w:pPr>
      <w:r w:rsidRPr="00CC7874">
        <w:rPr>
          <w:sz w:val="24"/>
          <w:szCs w:val="24"/>
          <w:lang w:val="en-GB"/>
        </w:rPr>
        <w:t>link.</w:t>
      </w:r>
    </w:p>
    <w:p w14:paraId="12F627D5" w14:textId="77777777" w:rsidR="00CC7874" w:rsidRPr="00CC7874" w:rsidRDefault="00CC7874" w:rsidP="00CC7874">
      <w:pPr>
        <w:rPr>
          <w:sz w:val="24"/>
          <w:szCs w:val="24"/>
          <w:lang w:val="en-GB"/>
        </w:rPr>
      </w:pPr>
      <w:r w:rsidRPr="00CC7874">
        <w:rPr>
          <w:sz w:val="24"/>
          <w:szCs w:val="24"/>
          <w:lang w:val="en-GB"/>
        </w:rPr>
        <w:t>f. The user is taken to a full job information page.</w:t>
      </w:r>
    </w:p>
    <w:p w14:paraId="0862D9BE" w14:textId="77777777" w:rsidR="00CC7874" w:rsidRPr="00CC7874" w:rsidRDefault="00CC7874" w:rsidP="00CC7874">
      <w:pPr>
        <w:rPr>
          <w:sz w:val="24"/>
          <w:szCs w:val="24"/>
          <w:lang w:val="en-GB"/>
        </w:rPr>
      </w:pPr>
      <w:r w:rsidRPr="00CC7874">
        <w:rPr>
          <w:sz w:val="24"/>
          <w:szCs w:val="24"/>
          <w:lang w:val="en-GB"/>
        </w:rPr>
        <w:t>g. The user can erase the post by clicking the trash symbol button on top of it.</w:t>
      </w:r>
    </w:p>
    <w:p w14:paraId="53480CD0" w14:textId="320CA6ED" w:rsidR="00CC7874" w:rsidRPr="00CC7874" w:rsidRDefault="00CC7874" w:rsidP="00CC7874">
      <w:pPr>
        <w:rPr>
          <w:sz w:val="24"/>
          <w:szCs w:val="24"/>
          <w:lang w:val="en-GB"/>
        </w:rPr>
      </w:pPr>
      <w:r w:rsidRPr="00CC7874">
        <w:rPr>
          <w:sz w:val="24"/>
          <w:szCs w:val="24"/>
          <w:lang w:val="en-GB"/>
        </w:rPr>
        <w:t xml:space="preserve">h. The user will be taken to the page </w:t>
      </w:r>
      <w:r>
        <w:rPr>
          <w:sz w:val="24"/>
          <w:szCs w:val="24"/>
          <w:lang w:val="en-GB"/>
        </w:rPr>
        <w:t>“</w:t>
      </w:r>
      <w:r w:rsidRPr="00CC7874">
        <w:rPr>
          <w:sz w:val="24"/>
          <w:szCs w:val="24"/>
          <w:lang w:val="en-GB"/>
        </w:rPr>
        <w:t>View Reviews</w:t>
      </w:r>
      <w:r>
        <w:rPr>
          <w:sz w:val="24"/>
          <w:szCs w:val="24"/>
          <w:lang w:val="en-GB"/>
        </w:rPr>
        <w:t>”</w:t>
      </w:r>
    </w:p>
    <w:p w14:paraId="0E2069A6" w14:textId="77777777" w:rsidR="00CC7874" w:rsidRPr="00CC7874" w:rsidRDefault="00CC7874" w:rsidP="00CC7874">
      <w:pPr>
        <w:rPr>
          <w:sz w:val="24"/>
          <w:szCs w:val="24"/>
          <w:lang w:val="en-GB"/>
        </w:rPr>
      </w:pPr>
    </w:p>
    <w:p w14:paraId="0C81AFDE" w14:textId="77777777" w:rsidR="00CC7874" w:rsidRPr="00CC7874" w:rsidRDefault="00CC7874" w:rsidP="00CC7874">
      <w:pPr>
        <w:rPr>
          <w:sz w:val="24"/>
          <w:szCs w:val="24"/>
          <w:lang w:val="en-GB"/>
        </w:rPr>
      </w:pPr>
      <w:r w:rsidRPr="00CC7874">
        <w:rPr>
          <w:sz w:val="24"/>
          <w:szCs w:val="24"/>
          <w:lang w:val="en-GB"/>
        </w:rPr>
        <w:t>12 Employee– Generate Statistics</w:t>
      </w:r>
    </w:p>
    <w:p w14:paraId="664491B7" w14:textId="77777777" w:rsidR="00CC7874" w:rsidRPr="00CC7874" w:rsidRDefault="00CC7874" w:rsidP="00CC7874">
      <w:pPr>
        <w:rPr>
          <w:sz w:val="24"/>
          <w:szCs w:val="24"/>
          <w:lang w:val="en-GB"/>
        </w:rPr>
      </w:pPr>
      <w:r w:rsidRPr="00CC7874">
        <w:rPr>
          <w:sz w:val="24"/>
          <w:szCs w:val="24"/>
          <w:lang w:val="en-GB"/>
        </w:rPr>
        <w:t>a. The employee user is logged in.</w:t>
      </w:r>
    </w:p>
    <w:p w14:paraId="6F9710EA" w14:textId="14C570AB" w:rsidR="00CC7874" w:rsidRPr="00CC7874" w:rsidRDefault="00CC7874" w:rsidP="00CC7874">
      <w:pPr>
        <w:rPr>
          <w:sz w:val="24"/>
          <w:szCs w:val="24"/>
          <w:lang w:val="en-GB"/>
        </w:rPr>
      </w:pPr>
      <w:r w:rsidRPr="00CC7874">
        <w:rPr>
          <w:sz w:val="24"/>
          <w:szCs w:val="24"/>
          <w:lang w:val="en-GB"/>
        </w:rPr>
        <w:t>b. The user selects Statistics from the Dashboard</w:t>
      </w:r>
      <w:r>
        <w:rPr>
          <w:sz w:val="24"/>
          <w:szCs w:val="24"/>
          <w:lang w:val="en-GB"/>
        </w:rPr>
        <w:t>’</w:t>
      </w:r>
      <w:r w:rsidRPr="00CC7874">
        <w:rPr>
          <w:sz w:val="24"/>
          <w:szCs w:val="24"/>
          <w:lang w:val="en-GB"/>
        </w:rPr>
        <w:t>s sidebar.</w:t>
      </w:r>
    </w:p>
    <w:p w14:paraId="1170CF61" w14:textId="77777777" w:rsidR="00CC7874" w:rsidRPr="00CC7874" w:rsidRDefault="00CC7874" w:rsidP="00CC7874">
      <w:pPr>
        <w:rPr>
          <w:sz w:val="24"/>
          <w:szCs w:val="24"/>
          <w:lang w:val="en-GB"/>
        </w:rPr>
      </w:pPr>
      <w:r w:rsidRPr="00CC7874">
        <w:rPr>
          <w:sz w:val="24"/>
          <w:szCs w:val="24"/>
          <w:lang w:val="en-GB"/>
        </w:rPr>
        <w:t>c. The user is presented with pie charts and histograms based on data from products.</w:t>
      </w:r>
    </w:p>
    <w:p w14:paraId="2FD08525" w14:textId="77777777" w:rsidR="00CC7874" w:rsidRPr="00CC7874" w:rsidRDefault="00CC7874" w:rsidP="00CC7874">
      <w:pPr>
        <w:rPr>
          <w:sz w:val="24"/>
          <w:szCs w:val="24"/>
          <w:lang w:val="en-GB"/>
        </w:rPr>
      </w:pPr>
      <w:r w:rsidRPr="00CC7874">
        <w:rPr>
          <w:sz w:val="24"/>
          <w:szCs w:val="24"/>
          <w:lang w:val="en-GB"/>
        </w:rPr>
        <w:lastRenderedPageBreak/>
        <w:t>d. The user can make a decision based on the statistics provided.</w:t>
      </w:r>
    </w:p>
    <w:p w14:paraId="6D90AC2A" w14:textId="77777777" w:rsidR="00CC7874" w:rsidRPr="00CC7874" w:rsidRDefault="00CC7874" w:rsidP="00CC7874">
      <w:pPr>
        <w:rPr>
          <w:sz w:val="24"/>
          <w:szCs w:val="24"/>
          <w:lang w:val="en-GB"/>
        </w:rPr>
      </w:pPr>
      <w:r w:rsidRPr="00CC7874">
        <w:rPr>
          <w:sz w:val="24"/>
          <w:szCs w:val="24"/>
          <w:lang w:val="en-GB"/>
        </w:rPr>
        <w:t>e. The user can generate statistics on the most wanted product from clients.</w:t>
      </w:r>
    </w:p>
    <w:p w14:paraId="0E48D9CC" w14:textId="6229AB49" w:rsidR="00384CC8" w:rsidRPr="00CC7874" w:rsidRDefault="00CC7874" w:rsidP="00CC7874">
      <w:pPr>
        <w:rPr>
          <w:sz w:val="24"/>
          <w:szCs w:val="24"/>
          <w:lang w:val="en-GB"/>
        </w:rPr>
      </w:pPr>
      <w:r w:rsidRPr="00CC7874">
        <w:rPr>
          <w:sz w:val="24"/>
          <w:szCs w:val="24"/>
          <w:lang w:val="en-GB"/>
        </w:rPr>
        <w:t>The user can export the data in Excel format to their local PC by clicking the Export button</w:t>
      </w:r>
    </w:p>
    <w:p w14:paraId="4D6F536E" w14:textId="42E07F93" w:rsidR="00384CC8" w:rsidRDefault="00384CC8" w:rsidP="00714140">
      <w:pPr>
        <w:rPr>
          <w:lang w:val="en-GB"/>
        </w:rPr>
      </w:pPr>
    </w:p>
    <w:p w14:paraId="398AF15C" w14:textId="7415D189" w:rsidR="00384CC8" w:rsidRDefault="00384CC8" w:rsidP="00714140">
      <w:pPr>
        <w:rPr>
          <w:lang w:val="en-GB"/>
        </w:rPr>
      </w:pPr>
    </w:p>
    <w:p w14:paraId="04146B16" w14:textId="1E5CD747" w:rsidR="00CC7874" w:rsidRDefault="00CC7874" w:rsidP="00714140">
      <w:pPr>
        <w:rPr>
          <w:lang w:val="en-GB"/>
        </w:rPr>
      </w:pPr>
    </w:p>
    <w:p w14:paraId="6ABB7FAE" w14:textId="544987A1" w:rsidR="00CC7874" w:rsidRDefault="00CC7874" w:rsidP="00CC7874">
      <w:pPr>
        <w:pStyle w:val="TOCHeading"/>
        <w:rPr>
          <w:lang w:val="en-GB"/>
        </w:rPr>
      </w:pPr>
      <w:r>
        <w:rPr>
          <w:lang w:val="en-GB"/>
        </w:rPr>
        <w:t>DIAGRAMS</w:t>
      </w:r>
    </w:p>
    <w:p w14:paraId="54D156CA" w14:textId="7DFB59C6" w:rsidR="00456C67" w:rsidRDefault="00456C67" w:rsidP="00714140">
      <w:pPr>
        <w:rPr>
          <w:lang w:val="en-GB"/>
        </w:rPr>
      </w:pPr>
    </w:p>
    <w:p w14:paraId="2EAFEB54" w14:textId="1E1E0793" w:rsidR="00456C67" w:rsidRDefault="00456C67" w:rsidP="00456C67">
      <w:pPr>
        <w:pStyle w:val="Heading2"/>
        <w:rPr>
          <w:lang w:val="en-GB"/>
        </w:rPr>
      </w:pPr>
      <w:bookmarkStart w:id="30" w:name="_Toc106091943"/>
      <w:r>
        <w:rPr>
          <w:lang w:val="en-GB"/>
        </w:rPr>
        <w:lastRenderedPageBreak/>
        <w:t>USE CASE</w:t>
      </w:r>
      <w:bookmarkEnd w:id="30"/>
    </w:p>
    <w:p w14:paraId="01154CDA" w14:textId="790838D5" w:rsidR="00456C67" w:rsidRPr="00456C67" w:rsidRDefault="00456C67" w:rsidP="00456C67">
      <w:pPr>
        <w:pStyle w:val="Heading3"/>
        <w:rPr>
          <w:lang w:val="en-GB"/>
        </w:rPr>
      </w:pPr>
      <w:bookmarkStart w:id="31" w:name="_Toc106091944"/>
      <w:r>
        <w:rPr>
          <w:lang w:val="en-GB"/>
        </w:rPr>
        <w:t xml:space="preserve">Use Case </w:t>
      </w:r>
      <w:proofErr w:type="gramStart"/>
      <w:r>
        <w:rPr>
          <w:lang w:val="en-GB"/>
        </w:rPr>
        <w:t>1 :</w:t>
      </w:r>
      <w:proofErr w:type="gramEnd"/>
      <w:r>
        <w:rPr>
          <w:lang w:val="en-GB"/>
        </w:rPr>
        <w:t xml:space="preserve"> Client</w:t>
      </w:r>
      <w:bookmarkEnd w:id="31"/>
    </w:p>
    <w:p w14:paraId="790E6B1A" w14:textId="6FC50598" w:rsidR="00384CC8" w:rsidRDefault="00B07E0E" w:rsidP="00714140">
      <w:pPr>
        <w:rPr>
          <w:lang w:val="en-GB"/>
        </w:rPr>
      </w:pPr>
      <w:r>
        <w:rPr>
          <w:noProof/>
        </w:rPr>
        <w:drawing>
          <wp:inline distT="0" distB="0" distL="0" distR="0" wp14:anchorId="143C3936" wp14:editId="39CD06EC">
            <wp:extent cx="6171133" cy="6057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
                      <a:extLst>
                        <a:ext uri="{28A0092B-C50C-407E-A947-70E740481C1C}">
                          <a14:useLocalDpi xmlns:a14="http://schemas.microsoft.com/office/drawing/2010/main" val="0"/>
                        </a:ext>
                      </a:extLst>
                    </a:blip>
                    <a:srcRect r="3255" b="26614"/>
                    <a:stretch/>
                  </pic:blipFill>
                  <pic:spPr bwMode="auto">
                    <a:xfrm>
                      <a:off x="0" y="0"/>
                      <a:ext cx="6176205" cy="6062879"/>
                    </a:xfrm>
                    <a:prstGeom prst="rect">
                      <a:avLst/>
                    </a:prstGeom>
                    <a:noFill/>
                    <a:ln>
                      <a:noFill/>
                    </a:ln>
                    <a:extLst>
                      <a:ext uri="{53640926-AAD7-44D8-BBD7-CCE9431645EC}">
                        <a14:shadowObscured xmlns:a14="http://schemas.microsoft.com/office/drawing/2010/main"/>
                      </a:ext>
                    </a:extLst>
                  </pic:spPr>
                </pic:pic>
              </a:graphicData>
            </a:graphic>
          </wp:inline>
        </w:drawing>
      </w:r>
    </w:p>
    <w:p w14:paraId="05C3A139" w14:textId="3D0CB736" w:rsidR="00456C67" w:rsidRDefault="00456C67" w:rsidP="00714140">
      <w:pPr>
        <w:rPr>
          <w:lang w:val="en-GB"/>
        </w:rPr>
      </w:pPr>
    </w:p>
    <w:p w14:paraId="2BDD729A" w14:textId="69824B92" w:rsidR="00456C67" w:rsidRDefault="00456C67" w:rsidP="00714140">
      <w:pPr>
        <w:rPr>
          <w:lang w:val="en-GB"/>
        </w:rPr>
      </w:pPr>
    </w:p>
    <w:p w14:paraId="469A00C5" w14:textId="1D1C7284" w:rsidR="00456C67" w:rsidRDefault="00456C67" w:rsidP="00714140">
      <w:pPr>
        <w:rPr>
          <w:lang w:val="en-GB"/>
        </w:rPr>
      </w:pPr>
    </w:p>
    <w:p w14:paraId="6761E979" w14:textId="3246B7A6" w:rsidR="00456C67" w:rsidRDefault="00456C67" w:rsidP="00714140">
      <w:pPr>
        <w:rPr>
          <w:lang w:val="en-GB"/>
        </w:rPr>
      </w:pPr>
    </w:p>
    <w:p w14:paraId="5E003C56" w14:textId="4A1791B3" w:rsidR="00456C67" w:rsidRDefault="00456C67" w:rsidP="00714140">
      <w:pPr>
        <w:rPr>
          <w:lang w:val="en-GB"/>
        </w:rPr>
      </w:pPr>
    </w:p>
    <w:p w14:paraId="053D4D6F" w14:textId="1BD040CA" w:rsidR="00456C67" w:rsidRDefault="00456C67" w:rsidP="00714140">
      <w:pPr>
        <w:rPr>
          <w:lang w:val="en-GB"/>
        </w:rPr>
      </w:pPr>
    </w:p>
    <w:p w14:paraId="450757B0" w14:textId="45BBCD0F" w:rsidR="00456C67" w:rsidRDefault="00456C67" w:rsidP="00714140">
      <w:pPr>
        <w:rPr>
          <w:lang w:val="en-GB"/>
        </w:rPr>
      </w:pPr>
    </w:p>
    <w:p w14:paraId="774FFA9E" w14:textId="2482DF3E" w:rsidR="00456C67" w:rsidRDefault="00456C67" w:rsidP="00456C67">
      <w:pPr>
        <w:pStyle w:val="Heading3"/>
        <w:rPr>
          <w:lang w:val="en-GB"/>
        </w:rPr>
      </w:pPr>
      <w:bookmarkStart w:id="32" w:name="_Toc106091945"/>
      <w:r>
        <w:rPr>
          <w:lang w:val="en-GB"/>
        </w:rPr>
        <w:t>Use Case 2: Employee</w:t>
      </w:r>
      <w:bookmarkEnd w:id="32"/>
      <w:r>
        <w:rPr>
          <w:lang w:val="en-GB"/>
        </w:rPr>
        <w:t xml:space="preserve"> </w:t>
      </w:r>
    </w:p>
    <w:p w14:paraId="25E446E7" w14:textId="46246AE9" w:rsidR="00456C67" w:rsidRDefault="00456C67" w:rsidP="00714140">
      <w:pPr>
        <w:rPr>
          <w:lang w:val="en-GB"/>
        </w:rPr>
      </w:pPr>
      <w:r>
        <w:rPr>
          <w:noProof/>
        </w:rPr>
        <w:drawing>
          <wp:inline distT="0" distB="0" distL="0" distR="0" wp14:anchorId="1117875E" wp14:editId="40ACF449">
            <wp:extent cx="6429969"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a:extLst>
                        <a:ext uri="{28A0092B-C50C-407E-A947-70E740481C1C}">
                          <a14:useLocalDpi xmlns:a14="http://schemas.microsoft.com/office/drawing/2010/main" val="0"/>
                        </a:ext>
                      </a:extLst>
                    </a:blip>
                    <a:srcRect b="28572"/>
                    <a:stretch/>
                  </pic:blipFill>
                  <pic:spPr bwMode="auto">
                    <a:xfrm>
                      <a:off x="0" y="0"/>
                      <a:ext cx="6436512" cy="5949648"/>
                    </a:xfrm>
                    <a:prstGeom prst="rect">
                      <a:avLst/>
                    </a:prstGeom>
                    <a:noFill/>
                    <a:ln>
                      <a:noFill/>
                    </a:ln>
                    <a:extLst>
                      <a:ext uri="{53640926-AAD7-44D8-BBD7-CCE9431645EC}">
                        <a14:shadowObscured xmlns:a14="http://schemas.microsoft.com/office/drawing/2010/main"/>
                      </a:ext>
                    </a:extLst>
                  </pic:spPr>
                </pic:pic>
              </a:graphicData>
            </a:graphic>
          </wp:inline>
        </w:drawing>
      </w:r>
    </w:p>
    <w:p w14:paraId="7E26570A" w14:textId="751598B3" w:rsidR="00456C67" w:rsidRDefault="00456C67" w:rsidP="00714140">
      <w:pPr>
        <w:rPr>
          <w:lang w:val="en-GB"/>
        </w:rPr>
      </w:pPr>
    </w:p>
    <w:p w14:paraId="5890145F" w14:textId="2A6A5867" w:rsidR="00456C67" w:rsidRDefault="00456C67" w:rsidP="00714140">
      <w:pPr>
        <w:rPr>
          <w:lang w:val="en-GB"/>
        </w:rPr>
      </w:pPr>
    </w:p>
    <w:p w14:paraId="4CCE43BB" w14:textId="20092E62" w:rsidR="00456C67" w:rsidRDefault="00456C67" w:rsidP="00714140">
      <w:pPr>
        <w:rPr>
          <w:lang w:val="en-GB"/>
        </w:rPr>
      </w:pPr>
    </w:p>
    <w:p w14:paraId="1B452A17" w14:textId="476C6895" w:rsidR="00456C67" w:rsidRDefault="00456C67" w:rsidP="00714140">
      <w:pPr>
        <w:rPr>
          <w:lang w:val="en-GB"/>
        </w:rPr>
      </w:pPr>
    </w:p>
    <w:p w14:paraId="24F4E6C2" w14:textId="62457704" w:rsidR="00456C67" w:rsidRDefault="00456C67" w:rsidP="00714140">
      <w:pPr>
        <w:rPr>
          <w:lang w:val="en-GB"/>
        </w:rPr>
      </w:pPr>
    </w:p>
    <w:p w14:paraId="1DF3CCCA" w14:textId="2D043049" w:rsidR="00456C67" w:rsidRDefault="00456C67" w:rsidP="00714140">
      <w:pPr>
        <w:rPr>
          <w:lang w:val="en-GB"/>
        </w:rPr>
      </w:pPr>
    </w:p>
    <w:p w14:paraId="14BD1E43" w14:textId="7D3540F2" w:rsidR="00456C67" w:rsidRDefault="00456C67" w:rsidP="00714140">
      <w:pPr>
        <w:rPr>
          <w:lang w:val="en-GB"/>
        </w:rPr>
      </w:pPr>
      <w:r>
        <w:rPr>
          <w:lang w:val="en-GB"/>
        </w:rPr>
        <w:lastRenderedPageBreak/>
        <w:t>USE CASE 3: ADMINISTRATOR</w:t>
      </w:r>
    </w:p>
    <w:p w14:paraId="7F098310" w14:textId="61ED39AA" w:rsidR="00456C67" w:rsidRDefault="00456C67" w:rsidP="00714140">
      <w:pPr>
        <w:rPr>
          <w:lang w:val="en-GB"/>
        </w:rPr>
      </w:pPr>
      <w:r>
        <w:rPr>
          <w:noProof/>
        </w:rPr>
        <w:drawing>
          <wp:inline distT="0" distB="0" distL="0" distR="0" wp14:anchorId="22C8301F" wp14:editId="73AA28D4">
            <wp:extent cx="6392020" cy="59740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a:extLst>
                        <a:ext uri="{28A0092B-C50C-407E-A947-70E740481C1C}">
                          <a14:useLocalDpi xmlns:a14="http://schemas.microsoft.com/office/drawing/2010/main" val="0"/>
                        </a:ext>
                      </a:extLst>
                    </a:blip>
                    <a:srcRect b="27780"/>
                    <a:stretch/>
                  </pic:blipFill>
                  <pic:spPr bwMode="auto">
                    <a:xfrm>
                      <a:off x="0" y="0"/>
                      <a:ext cx="6397946" cy="5979619"/>
                    </a:xfrm>
                    <a:prstGeom prst="rect">
                      <a:avLst/>
                    </a:prstGeom>
                    <a:noFill/>
                    <a:ln>
                      <a:noFill/>
                    </a:ln>
                    <a:extLst>
                      <a:ext uri="{53640926-AAD7-44D8-BBD7-CCE9431645EC}">
                        <a14:shadowObscured xmlns:a14="http://schemas.microsoft.com/office/drawing/2010/main"/>
                      </a:ext>
                    </a:extLst>
                  </pic:spPr>
                </pic:pic>
              </a:graphicData>
            </a:graphic>
          </wp:inline>
        </w:drawing>
      </w:r>
    </w:p>
    <w:p w14:paraId="64CA07D8" w14:textId="359BE88C" w:rsidR="00456C67" w:rsidRDefault="00456C67" w:rsidP="00714140">
      <w:pPr>
        <w:rPr>
          <w:lang w:val="en-GB"/>
        </w:rPr>
      </w:pPr>
    </w:p>
    <w:p w14:paraId="39351F19" w14:textId="45F6CC90" w:rsidR="00456C67" w:rsidRDefault="00456C67" w:rsidP="00714140">
      <w:pPr>
        <w:rPr>
          <w:lang w:val="en-GB"/>
        </w:rPr>
      </w:pPr>
    </w:p>
    <w:p w14:paraId="281278EB" w14:textId="67B5A995" w:rsidR="00456C67" w:rsidRDefault="00456C67" w:rsidP="00714140">
      <w:pPr>
        <w:rPr>
          <w:lang w:val="en-GB"/>
        </w:rPr>
      </w:pPr>
    </w:p>
    <w:p w14:paraId="26D96F7B" w14:textId="7E9693F4" w:rsidR="00456C67" w:rsidRDefault="00456C67" w:rsidP="00714140">
      <w:pPr>
        <w:rPr>
          <w:lang w:val="en-GB"/>
        </w:rPr>
      </w:pPr>
    </w:p>
    <w:p w14:paraId="71B6E269" w14:textId="666378F7" w:rsidR="00456C67" w:rsidRDefault="00456C67" w:rsidP="008153C4">
      <w:pPr>
        <w:pStyle w:val="Heading3"/>
        <w:rPr>
          <w:lang w:val="en-GB"/>
        </w:rPr>
      </w:pPr>
      <w:bookmarkStart w:id="33" w:name="_Toc106091946"/>
      <w:r>
        <w:rPr>
          <w:lang w:val="en-GB"/>
        </w:rPr>
        <w:lastRenderedPageBreak/>
        <w:t xml:space="preserve">USE CASE 4: </w:t>
      </w:r>
      <w:r w:rsidR="008153C4">
        <w:rPr>
          <w:lang w:val="en-GB"/>
        </w:rPr>
        <w:t>GENERAL USE CASE</w:t>
      </w:r>
      <w:bookmarkEnd w:id="33"/>
    </w:p>
    <w:p w14:paraId="112493D8" w14:textId="6C232ADE" w:rsidR="008153C4" w:rsidRPr="008153C4" w:rsidRDefault="008153C4" w:rsidP="008153C4">
      <w:pPr>
        <w:rPr>
          <w:lang w:val="en-GB"/>
        </w:rPr>
      </w:pPr>
      <w:r>
        <w:rPr>
          <w:noProof/>
        </w:rPr>
        <w:drawing>
          <wp:inline distT="0" distB="0" distL="0" distR="0" wp14:anchorId="6B79E9F7" wp14:editId="4A09DE37">
            <wp:extent cx="5943600" cy="70300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7030085"/>
                    </a:xfrm>
                    <a:prstGeom prst="rect">
                      <a:avLst/>
                    </a:prstGeom>
                    <a:noFill/>
                    <a:ln>
                      <a:noFill/>
                    </a:ln>
                  </pic:spPr>
                </pic:pic>
              </a:graphicData>
            </a:graphic>
          </wp:inline>
        </w:drawing>
      </w:r>
    </w:p>
    <w:p w14:paraId="10B8AA5B" w14:textId="77777777" w:rsidR="00CC7874" w:rsidRDefault="00CC7874" w:rsidP="00714140">
      <w:pPr>
        <w:rPr>
          <w:lang w:val="en-GB"/>
        </w:rPr>
      </w:pPr>
    </w:p>
    <w:p w14:paraId="28271AC1" w14:textId="77777777" w:rsidR="00CC7874" w:rsidRDefault="00CC7874" w:rsidP="00714140">
      <w:pPr>
        <w:rPr>
          <w:lang w:val="en-GB"/>
        </w:rPr>
      </w:pPr>
    </w:p>
    <w:p w14:paraId="75E92FAC" w14:textId="77777777" w:rsidR="00CC7874" w:rsidRDefault="00CC7874" w:rsidP="00714140">
      <w:pPr>
        <w:rPr>
          <w:lang w:val="en-GB"/>
        </w:rPr>
      </w:pPr>
    </w:p>
    <w:p w14:paraId="17874011" w14:textId="0DD6E2FB" w:rsidR="00CC7874" w:rsidRDefault="00CC7874" w:rsidP="00714140">
      <w:pPr>
        <w:rPr>
          <w:lang w:val="en-GB"/>
        </w:rPr>
      </w:pPr>
      <w:r>
        <w:rPr>
          <w:lang w:val="en-GB"/>
        </w:rPr>
        <w:lastRenderedPageBreak/>
        <w:t>USE CASE EXTENDED</w:t>
      </w:r>
    </w:p>
    <w:tbl>
      <w:tblPr>
        <w:tblStyle w:val="TableGrid"/>
        <w:tblW w:w="9373" w:type="dxa"/>
        <w:tblLook w:val="04A0" w:firstRow="1" w:lastRow="0" w:firstColumn="1" w:lastColumn="0" w:noHBand="0" w:noVBand="1"/>
      </w:tblPr>
      <w:tblGrid>
        <w:gridCol w:w="2431"/>
        <w:gridCol w:w="6942"/>
      </w:tblGrid>
      <w:tr w:rsidR="00CC7874" w14:paraId="25867958" w14:textId="77777777" w:rsidTr="00B67095">
        <w:trPr>
          <w:trHeight w:val="286"/>
        </w:trPr>
        <w:tc>
          <w:tcPr>
            <w:tcW w:w="2431" w:type="dxa"/>
          </w:tcPr>
          <w:p w14:paraId="16AA9261" w14:textId="77777777" w:rsidR="00CC7874" w:rsidRDefault="00CC7874" w:rsidP="00B67095">
            <w:pPr>
              <w:rPr>
                <w:lang w:val="en-GB"/>
              </w:rPr>
            </w:pPr>
            <w:r>
              <w:rPr>
                <w:lang w:val="en-GB"/>
              </w:rPr>
              <w:t>Use Case (UC_1.1):</w:t>
            </w:r>
          </w:p>
        </w:tc>
        <w:tc>
          <w:tcPr>
            <w:tcW w:w="6942" w:type="dxa"/>
          </w:tcPr>
          <w:p w14:paraId="28BE3F13" w14:textId="77777777" w:rsidR="00CC7874" w:rsidRDefault="00CC7874" w:rsidP="00B67095">
            <w:pPr>
              <w:rPr>
                <w:lang w:val="en-GB"/>
              </w:rPr>
            </w:pPr>
            <w:r>
              <w:rPr>
                <w:lang w:val="en-GB"/>
              </w:rPr>
              <w:t xml:space="preserve">                                       Login</w:t>
            </w:r>
          </w:p>
        </w:tc>
      </w:tr>
      <w:tr w:rsidR="00CC7874" w14:paraId="2869DB77" w14:textId="77777777" w:rsidTr="00B67095">
        <w:trPr>
          <w:trHeight w:val="286"/>
        </w:trPr>
        <w:tc>
          <w:tcPr>
            <w:tcW w:w="2431" w:type="dxa"/>
          </w:tcPr>
          <w:p w14:paraId="32E9FCB6" w14:textId="77777777" w:rsidR="00CC7874" w:rsidRDefault="00CC7874" w:rsidP="00B67095">
            <w:pPr>
              <w:rPr>
                <w:lang w:val="en-GB"/>
              </w:rPr>
            </w:pPr>
            <w:r>
              <w:rPr>
                <w:lang w:val="en-GB"/>
              </w:rPr>
              <w:t xml:space="preserve">Scope </w:t>
            </w:r>
          </w:p>
        </w:tc>
        <w:tc>
          <w:tcPr>
            <w:tcW w:w="6942" w:type="dxa"/>
          </w:tcPr>
          <w:p w14:paraId="5590A07E" w14:textId="77777777" w:rsidR="00CC7874" w:rsidRDefault="00CC7874" w:rsidP="00B67095">
            <w:pPr>
              <w:rPr>
                <w:lang w:val="en-GB"/>
              </w:rPr>
            </w:pPr>
            <w:r>
              <w:rPr>
                <w:lang w:val="en-GB"/>
              </w:rPr>
              <w:t>Beauty Supply System</w:t>
            </w:r>
          </w:p>
        </w:tc>
      </w:tr>
      <w:tr w:rsidR="00CC7874" w14:paraId="2B9F8D44" w14:textId="77777777" w:rsidTr="00B67095">
        <w:trPr>
          <w:trHeight w:val="299"/>
        </w:trPr>
        <w:tc>
          <w:tcPr>
            <w:tcW w:w="2431" w:type="dxa"/>
          </w:tcPr>
          <w:p w14:paraId="001527F8" w14:textId="77777777" w:rsidR="00CC7874" w:rsidRDefault="00CC7874" w:rsidP="00B67095">
            <w:pPr>
              <w:rPr>
                <w:lang w:val="en-GB"/>
              </w:rPr>
            </w:pPr>
            <w:r>
              <w:rPr>
                <w:lang w:val="en-GB"/>
              </w:rPr>
              <w:t>Level</w:t>
            </w:r>
          </w:p>
        </w:tc>
        <w:tc>
          <w:tcPr>
            <w:tcW w:w="6942" w:type="dxa"/>
          </w:tcPr>
          <w:p w14:paraId="46AB105D" w14:textId="77777777" w:rsidR="00CC7874" w:rsidRDefault="00CC7874" w:rsidP="00B67095">
            <w:pPr>
              <w:rPr>
                <w:lang w:val="en-GB"/>
              </w:rPr>
            </w:pPr>
            <w:r>
              <w:rPr>
                <w:lang w:val="en-GB"/>
              </w:rPr>
              <w:t>User Level</w:t>
            </w:r>
          </w:p>
        </w:tc>
      </w:tr>
      <w:tr w:rsidR="00CC7874" w14:paraId="450FD25F" w14:textId="77777777" w:rsidTr="00B67095">
        <w:trPr>
          <w:trHeight w:val="561"/>
        </w:trPr>
        <w:tc>
          <w:tcPr>
            <w:tcW w:w="2431" w:type="dxa"/>
          </w:tcPr>
          <w:p w14:paraId="22FB23C6" w14:textId="77777777" w:rsidR="00CC7874" w:rsidRDefault="00CC7874" w:rsidP="00B67095">
            <w:pPr>
              <w:rPr>
                <w:lang w:val="en-GB"/>
              </w:rPr>
            </w:pPr>
            <w:r>
              <w:rPr>
                <w:lang w:val="en-GB"/>
              </w:rPr>
              <w:t>Intention Context</w:t>
            </w:r>
          </w:p>
        </w:tc>
        <w:tc>
          <w:tcPr>
            <w:tcW w:w="6942" w:type="dxa"/>
          </w:tcPr>
          <w:p w14:paraId="17983401" w14:textId="77777777" w:rsidR="00CC7874" w:rsidRDefault="00CC7874" w:rsidP="00B67095">
            <w:pPr>
              <w:rPr>
                <w:lang w:val="en-GB"/>
              </w:rPr>
            </w:pPr>
            <w:r>
              <w:rPr>
                <w:lang w:val="en-GB"/>
              </w:rPr>
              <w:t>Any client who wants to be part of this website needs an account so he can login.</w:t>
            </w:r>
          </w:p>
        </w:tc>
      </w:tr>
      <w:tr w:rsidR="00CC7874" w14:paraId="0FAEC05C" w14:textId="77777777" w:rsidTr="00B67095">
        <w:trPr>
          <w:trHeight w:val="286"/>
        </w:trPr>
        <w:tc>
          <w:tcPr>
            <w:tcW w:w="2431" w:type="dxa"/>
          </w:tcPr>
          <w:p w14:paraId="0B064F58" w14:textId="77777777" w:rsidR="00CC7874" w:rsidRDefault="00CC7874" w:rsidP="00B67095">
            <w:pPr>
              <w:rPr>
                <w:lang w:val="en-GB"/>
              </w:rPr>
            </w:pPr>
            <w:r>
              <w:rPr>
                <w:lang w:val="en-GB"/>
              </w:rPr>
              <w:t>Minimum Guarantees</w:t>
            </w:r>
          </w:p>
        </w:tc>
        <w:tc>
          <w:tcPr>
            <w:tcW w:w="6942" w:type="dxa"/>
          </w:tcPr>
          <w:p w14:paraId="0C1EABBA" w14:textId="77777777" w:rsidR="00CC7874" w:rsidRDefault="00CC7874" w:rsidP="00B67095">
            <w:pPr>
              <w:rPr>
                <w:lang w:val="en-GB"/>
              </w:rPr>
            </w:pPr>
            <w:r>
              <w:rPr>
                <w:lang w:val="en-GB"/>
              </w:rPr>
              <w:t>The password is not correct and login error is displayed</w:t>
            </w:r>
          </w:p>
        </w:tc>
      </w:tr>
      <w:tr w:rsidR="00CC7874" w14:paraId="6583EC90" w14:textId="77777777" w:rsidTr="00B67095">
        <w:trPr>
          <w:trHeight w:val="286"/>
        </w:trPr>
        <w:tc>
          <w:tcPr>
            <w:tcW w:w="2431" w:type="dxa"/>
          </w:tcPr>
          <w:p w14:paraId="3E164F55" w14:textId="77777777" w:rsidR="00CC7874" w:rsidRDefault="00CC7874" w:rsidP="00B67095">
            <w:pPr>
              <w:rPr>
                <w:lang w:val="en-GB"/>
              </w:rPr>
            </w:pPr>
            <w:r>
              <w:rPr>
                <w:lang w:val="en-GB"/>
              </w:rPr>
              <w:t>Success Guarantees</w:t>
            </w:r>
          </w:p>
        </w:tc>
        <w:tc>
          <w:tcPr>
            <w:tcW w:w="6942" w:type="dxa"/>
          </w:tcPr>
          <w:p w14:paraId="78EE3569" w14:textId="77777777" w:rsidR="00CC7874" w:rsidRDefault="00CC7874" w:rsidP="00B67095">
            <w:pPr>
              <w:rPr>
                <w:lang w:val="en-GB"/>
              </w:rPr>
            </w:pPr>
            <w:r>
              <w:rPr>
                <w:lang w:val="en-GB"/>
              </w:rPr>
              <w:t xml:space="preserve">The clients </w:t>
            </w:r>
            <w:proofErr w:type="gramStart"/>
            <w:r>
              <w:rPr>
                <w:lang w:val="en-GB"/>
              </w:rPr>
              <w:t>gives</w:t>
            </w:r>
            <w:proofErr w:type="gramEnd"/>
            <w:r>
              <w:rPr>
                <w:lang w:val="en-GB"/>
              </w:rPr>
              <w:t xml:space="preserve"> its email and its password, click login and he has now its account opened</w:t>
            </w:r>
          </w:p>
        </w:tc>
      </w:tr>
      <w:tr w:rsidR="00CC7874" w14:paraId="7789F2CE" w14:textId="77777777" w:rsidTr="00B67095">
        <w:trPr>
          <w:trHeight w:val="286"/>
        </w:trPr>
        <w:tc>
          <w:tcPr>
            <w:tcW w:w="2431" w:type="dxa"/>
          </w:tcPr>
          <w:p w14:paraId="11172E0D" w14:textId="77777777" w:rsidR="00CC7874" w:rsidRDefault="00CC7874" w:rsidP="00B67095">
            <w:pPr>
              <w:rPr>
                <w:lang w:val="en-GB"/>
              </w:rPr>
            </w:pPr>
            <w:r>
              <w:rPr>
                <w:lang w:val="en-GB"/>
              </w:rPr>
              <w:t>Primary Actor</w:t>
            </w:r>
          </w:p>
        </w:tc>
        <w:tc>
          <w:tcPr>
            <w:tcW w:w="6942" w:type="dxa"/>
          </w:tcPr>
          <w:p w14:paraId="414E651D" w14:textId="77777777" w:rsidR="00CC7874" w:rsidRDefault="00CC7874" w:rsidP="00B67095">
            <w:pPr>
              <w:rPr>
                <w:lang w:val="en-GB"/>
              </w:rPr>
            </w:pPr>
            <w:r>
              <w:rPr>
                <w:lang w:val="en-GB"/>
              </w:rPr>
              <w:t>Beauty Supply Client</w:t>
            </w:r>
          </w:p>
        </w:tc>
      </w:tr>
      <w:tr w:rsidR="00CC7874" w14:paraId="750A363F" w14:textId="77777777" w:rsidTr="00B67095">
        <w:trPr>
          <w:trHeight w:val="299"/>
        </w:trPr>
        <w:tc>
          <w:tcPr>
            <w:tcW w:w="2431" w:type="dxa"/>
          </w:tcPr>
          <w:p w14:paraId="0234D0E9" w14:textId="77777777" w:rsidR="00CC7874" w:rsidRDefault="00CC7874" w:rsidP="00B67095">
            <w:pPr>
              <w:rPr>
                <w:lang w:val="en-GB"/>
              </w:rPr>
            </w:pPr>
            <w:r>
              <w:rPr>
                <w:lang w:val="en-GB"/>
              </w:rPr>
              <w:t>Stakeholder Interest</w:t>
            </w:r>
          </w:p>
        </w:tc>
        <w:tc>
          <w:tcPr>
            <w:tcW w:w="6942" w:type="dxa"/>
          </w:tcPr>
          <w:p w14:paraId="3F3F28BA" w14:textId="77777777" w:rsidR="00CC7874" w:rsidRDefault="00CC7874" w:rsidP="00B67095">
            <w:pPr>
              <w:rPr>
                <w:lang w:val="en-GB"/>
              </w:rPr>
            </w:pPr>
            <w:r>
              <w:rPr>
                <w:lang w:val="en-GB"/>
              </w:rPr>
              <w:t>To have as many client accounts as possible</w:t>
            </w:r>
          </w:p>
        </w:tc>
      </w:tr>
      <w:tr w:rsidR="00CC7874" w14:paraId="4B0BD8DF" w14:textId="77777777" w:rsidTr="00B67095">
        <w:trPr>
          <w:trHeight w:val="299"/>
        </w:trPr>
        <w:tc>
          <w:tcPr>
            <w:tcW w:w="2431" w:type="dxa"/>
          </w:tcPr>
          <w:p w14:paraId="23CFF517" w14:textId="77777777" w:rsidR="00CC7874" w:rsidRDefault="00CC7874" w:rsidP="00B67095">
            <w:pPr>
              <w:rPr>
                <w:lang w:val="en-GB"/>
              </w:rPr>
            </w:pPr>
            <w:r>
              <w:rPr>
                <w:lang w:val="en-GB"/>
              </w:rPr>
              <w:t>Precondition</w:t>
            </w:r>
          </w:p>
        </w:tc>
        <w:tc>
          <w:tcPr>
            <w:tcW w:w="6942" w:type="dxa"/>
          </w:tcPr>
          <w:p w14:paraId="7BFA43E6" w14:textId="77777777" w:rsidR="00CC7874" w:rsidRDefault="00CC7874" w:rsidP="00B67095">
            <w:pPr>
              <w:rPr>
                <w:lang w:val="en-GB"/>
              </w:rPr>
            </w:pPr>
            <w:r>
              <w:rPr>
                <w:lang w:val="en-GB"/>
              </w:rPr>
              <w:t>Have an email and password</w:t>
            </w:r>
          </w:p>
        </w:tc>
      </w:tr>
    </w:tbl>
    <w:p w14:paraId="07CE76A7" w14:textId="15910903" w:rsidR="00CC7874" w:rsidRDefault="00CC7874" w:rsidP="00714140">
      <w:pPr>
        <w:rPr>
          <w:lang w:val="en-GB"/>
        </w:rPr>
      </w:pPr>
    </w:p>
    <w:tbl>
      <w:tblPr>
        <w:tblStyle w:val="TableGrid"/>
        <w:tblW w:w="9373" w:type="dxa"/>
        <w:tblLook w:val="04A0" w:firstRow="1" w:lastRow="0" w:firstColumn="1" w:lastColumn="0" w:noHBand="0" w:noVBand="1"/>
      </w:tblPr>
      <w:tblGrid>
        <w:gridCol w:w="2431"/>
        <w:gridCol w:w="6942"/>
      </w:tblGrid>
      <w:tr w:rsidR="00CC7874" w14:paraId="5DBD4676" w14:textId="77777777" w:rsidTr="00B67095">
        <w:trPr>
          <w:trHeight w:val="286"/>
        </w:trPr>
        <w:tc>
          <w:tcPr>
            <w:tcW w:w="2431" w:type="dxa"/>
          </w:tcPr>
          <w:p w14:paraId="1AD079D6" w14:textId="77777777" w:rsidR="00CC7874" w:rsidRDefault="00CC7874" w:rsidP="00B67095">
            <w:pPr>
              <w:rPr>
                <w:lang w:val="en-GB"/>
              </w:rPr>
            </w:pPr>
            <w:r>
              <w:rPr>
                <w:lang w:val="en-GB"/>
              </w:rPr>
              <w:t>Use Case (UC_1.2):</w:t>
            </w:r>
          </w:p>
        </w:tc>
        <w:tc>
          <w:tcPr>
            <w:tcW w:w="6942" w:type="dxa"/>
          </w:tcPr>
          <w:p w14:paraId="4ADEBB1E" w14:textId="77777777" w:rsidR="00CC7874" w:rsidRDefault="00CC7874" w:rsidP="00B67095">
            <w:pPr>
              <w:rPr>
                <w:lang w:val="en-GB"/>
              </w:rPr>
            </w:pPr>
            <w:r>
              <w:rPr>
                <w:lang w:val="en-GB"/>
              </w:rPr>
              <w:t xml:space="preserve">                                       Take GT Quiz</w:t>
            </w:r>
          </w:p>
        </w:tc>
      </w:tr>
      <w:tr w:rsidR="00CC7874" w14:paraId="4FA0F6D8" w14:textId="77777777" w:rsidTr="00B67095">
        <w:trPr>
          <w:trHeight w:val="286"/>
        </w:trPr>
        <w:tc>
          <w:tcPr>
            <w:tcW w:w="2431" w:type="dxa"/>
          </w:tcPr>
          <w:p w14:paraId="41451188" w14:textId="77777777" w:rsidR="00CC7874" w:rsidRDefault="00CC7874" w:rsidP="00B67095">
            <w:pPr>
              <w:rPr>
                <w:lang w:val="en-GB"/>
              </w:rPr>
            </w:pPr>
            <w:r>
              <w:rPr>
                <w:lang w:val="en-GB"/>
              </w:rPr>
              <w:t xml:space="preserve">Scope </w:t>
            </w:r>
          </w:p>
        </w:tc>
        <w:tc>
          <w:tcPr>
            <w:tcW w:w="6942" w:type="dxa"/>
          </w:tcPr>
          <w:p w14:paraId="11BE6121" w14:textId="77777777" w:rsidR="00CC7874" w:rsidRDefault="00CC7874" w:rsidP="00B67095">
            <w:pPr>
              <w:rPr>
                <w:lang w:val="en-GB"/>
              </w:rPr>
            </w:pPr>
            <w:r>
              <w:rPr>
                <w:lang w:val="en-GB"/>
              </w:rPr>
              <w:t>Beauty Supply System</w:t>
            </w:r>
          </w:p>
        </w:tc>
      </w:tr>
      <w:tr w:rsidR="00CC7874" w14:paraId="5268D727" w14:textId="77777777" w:rsidTr="00B67095">
        <w:trPr>
          <w:trHeight w:val="299"/>
        </w:trPr>
        <w:tc>
          <w:tcPr>
            <w:tcW w:w="2431" w:type="dxa"/>
          </w:tcPr>
          <w:p w14:paraId="6D2A9DB9" w14:textId="77777777" w:rsidR="00CC7874" w:rsidRDefault="00CC7874" w:rsidP="00B67095">
            <w:pPr>
              <w:rPr>
                <w:lang w:val="en-GB"/>
              </w:rPr>
            </w:pPr>
            <w:r>
              <w:rPr>
                <w:lang w:val="en-GB"/>
              </w:rPr>
              <w:t>Level</w:t>
            </w:r>
          </w:p>
        </w:tc>
        <w:tc>
          <w:tcPr>
            <w:tcW w:w="6942" w:type="dxa"/>
          </w:tcPr>
          <w:p w14:paraId="16F1B992" w14:textId="77777777" w:rsidR="00CC7874" w:rsidRDefault="00CC7874" w:rsidP="00B67095">
            <w:pPr>
              <w:rPr>
                <w:lang w:val="en-GB"/>
              </w:rPr>
            </w:pPr>
            <w:r>
              <w:rPr>
                <w:lang w:val="en-GB"/>
              </w:rPr>
              <w:t>User Level</w:t>
            </w:r>
          </w:p>
        </w:tc>
      </w:tr>
      <w:tr w:rsidR="00CC7874" w14:paraId="6FB55014" w14:textId="77777777" w:rsidTr="00B67095">
        <w:trPr>
          <w:trHeight w:val="651"/>
        </w:trPr>
        <w:tc>
          <w:tcPr>
            <w:tcW w:w="2431" w:type="dxa"/>
          </w:tcPr>
          <w:p w14:paraId="1B12C717" w14:textId="77777777" w:rsidR="00CC7874" w:rsidRDefault="00CC7874" w:rsidP="00B67095">
            <w:pPr>
              <w:rPr>
                <w:lang w:val="en-GB"/>
              </w:rPr>
            </w:pPr>
            <w:r>
              <w:rPr>
                <w:lang w:val="en-GB"/>
              </w:rPr>
              <w:t>Intention Context</w:t>
            </w:r>
          </w:p>
        </w:tc>
        <w:tc>
          <w:tcPr>
            <w:tcW w:w="6942" w:type="dxa"/>
          </w:tcPr>
          <w:p w14:paraId="3A6C819E" w14:textId="77777777" w:rsidR="00CC7874" w:rsidRDefault="00CC7874" w:rsidP="00B67095">
            <w:pPr>
              <w:rPr>
                <w:lang w:val="en-GB"/>
              </w:rPr>
            </w:pPr>
            <w:r>
              <w:rPr>
                <w:lang w:val="en-GB"/>
              </w:rPr>
              <w:t xml:space="preserve">The client takes this quiz so he </w:t>
            </w:r>
            <w:proofErr w:type="gramStart"/>
            <w:r>
              <w:rPr>
                <w:lang w:val="en-GB"/>
              </w:rPr>
              <w:t>choose</w:t>
            </w:r>
            <w:proofErr w:type="gramEnd"/>
            <w:r>
              <w:rPr>
                <w:lang w:val="en-GB"/>
              </w:rPr>
              <w:t xml:space="preserve"> products which </w:t>
            </w:r>
            <w:proofErr w:type="spellStart"/>
            <w:r>
              <w:rPr>
                <w:lang w:val="en-GB"/>
              </w:rPr>
              <w:t>wont</w:t>
            </w:r>
            <w:proofErr w:type="spellEnd"/>
            <w:r>
              <w:rPr>
                <w:lang w:val="en-GB"/>
              </w:rPr>
              <w:t xml:space="preserve"> cause them health issues like allergies.</w:t>
            </w:r>
          </w:p>
        </w:tc>
      </w:tr>
      <w:tr w:rsidR="00CC7874" w14:paraId="3E21721E" w14:textId="77777777" w:rsidTr="00B67095">
        <w:trPr>
          <w:trHeight w:val="286"/>
        </w:trPr>
        <w:tc>
          <w:tcPr>
            <w:tcW w:w="2431" w:type="dxa"/>
          </w:tcPr>
          <w:p w14:paraId="19CE0CA0" w14:textId="77777777" w:rsidR="00CC7874" w:rsidRDefault="00CC7874" w:rsidP="00B67095">
            <w:pPr>
              <w:rPr>
                <w:lang w:val="en-GB"/>
              </w:rPr>
            </w:pPr>
            <w:r>
              <w:rPr>
                <w:lang w:val="en-GB"/>
              </w:rPr>
              <w:t>Minimum Guarantees</w:t>
            </w:r>
          </w:p>
        </w:tc>
        <w:tc>
          <w:tcPr>
            <w:tcW w:w="6942" w:type="dxa"/>
          </w:tcPr>
          <w:p w14:paraId="10C70542" w14:textId="77777777" w:rsidR="00CC7874" w:rsidRDefault="00CC7874" w:rsidP="00B67095">
            <w:pPr>
              <w:rPr>
                <w:lang w:val="en-GB"/>
              </w:rPr>
            </w:pPr>
            <w:r>
              <w:rPr>
                <w:lang w:val="en-GB"/>
              </w:rPr>
              <w:t>Application guaranteed but not approved by employer</w:t>
            </w:r>
          </w:p>
        </w:tc>
      </w:tr>
      <w:tr w:rsidR="00CC7874" w14:paraId="577F5006" w14:textId="77777777" w:rsidTr="00B67095">
        <w:trPr>
          <w:trHeight w:val="286"/>
        </w:trPr>
        <w:tc>
          <w:tcPr>
            <w:tcW w:w="2431" w:type="dxa"/>
          </w:tcPr>
          <w:p w14:paraId="2423CB22" w14:textId="77777777" w:rsidR="00CC7874" w:rsidRDefault="00CC7874" w:rsidP="00B67095">
            <w:pPr>
              <w:rPr>
                <w:lang w:val="en-GB"/>
              </w:rPr>
            </w:pPr>
            <w:r>
              <w:rPr>
                <w:lang w:val="en-GB"/>
              </w:rPr>
              <w:t>Success Guarantees</w:t>
            </w:r>
          </w:p>
        </w:tc>
        <w:tc>
          <w:tcPr>
            <w:tcW w:w="6942" w:type="dxa"/>
          </w:tcPr>
          <w:p w14:paraId="0C348FDA" w14:textId="77777777" w:rsidR="00CC7874" w:rsidRDefault="00CC7874" w:rsidP="00B67095">
            <w:pPr>
              <w:rPr>
                <w:lang w:val="en-GB"/>
              </w:rPr>
            </w:pPr>
            <w:r>
              <w:rPr>
                <w:lang w:val="en-GB"/>
              </w:rPr>
              <w:t>The client fills the quiz click submit and then continues on choosing the product</w:t>
            </w:r>
          </w:p>
        </w:tc>
      </w:tr>
      <w:tr w:rsidR="00CC7874" w14:paraId="1BAD4F80" w14:textId="77777777" w:rsidTr="00B67095">
        <w:trPr>
          <w:trHeight w:val="286"/>
        </w:trPr>
        <w:tc>
          <w:tcPr>
            <w:tcW w:w="2431" w:type="dxa"/>
          </w:tcPr>
          <w:p w14:paraId="4A2DC800" w14:textId="77777777" w:rsidR="00CC7874" w:rsidRDefault="00CC7874" w:rsidP="00B67095">
            <w:pPr>
              <w:rPr>
                <w:lang w:val="en-GB"/>
              </w:rPr>
            </w:pPr>
            <w:r>
              <w:rPr>
                <w:lang w:val="en-GB"/>
              </w:rPr>
              <w:t>Primary Actor</w:t>
            </w:r>
          </w:p>
        </w:tc>
        <w:tc>
          <w:tcPr>
            <w:tcW w:w="6942" w:type="dxa"/>
          </w:tcPr>
          <w:p w14:paraId="595E8F53" w14:textId="77777777" w:rsidR="00CC7874" w:rsidRDefault="00CC7874" w:rsidP="00B67095">
            <w:pPr>
              <w:rPr>
                <w:lang w:val="en-GB"/>
              </w:rPr>
            </w:pPr>
            <w:r>
              <w:rPr>
                <w:lang w:val="en-GB"/>
              </w:rPr>
              <w:t>Beauty Supply Client</w:t>
            </w:r>
          </w:p>
        </w:tc>
      </w:tr>
      <w:tr w:rsidR="00CC7874" w14:paraId="14313EA6" w14:textId="77777777" w:rsidTr="00B67095">
        <w:trPr>
          <w:trHeight w:val="299"/>
        </w:trPr>
        <w:tc>
          <w:tcPr>
            <w:tcW w:w="2431" w:type="dxa"/>
          </w:tcPr>
          <w:p w14:paraId="62CFAE00" w14:textId="77777777" w:rsidR="00CC7874" w:rsidRDefault="00CC7874" w:rsidP="00B67095">
            <w:pPr>
              <w:rPr>
                <w:lang w:val="en-GB"/>
              </w:rPr>
            </w:pPr>
            <w:r>
              <w:rPr>
                <w:lang w:val="en-GB"/>
              </w:rPr>
              <w:t>Stakeholder Interest</w:t>
            </w:r>
          </w:p>
        </w:tc>
        <w:tc>
          <w:tcPr>
            <w:tcW w:w="6942" w:type="dxa"/>
          </w:tcPr>
          <w:p w14:paraId="5453214C" w14:textId="77777777" w:rsidR="00CC7874" w:rsidRDefault="00CC7874" w:rsidP="00B67095">
            <w:pPr>
              <w:tabs>
                <w:tab w:val="left" w:pos="4344"/>
              </w:tabs>
              <w:rPr>
                <w:lang w:val="en-GB"/>
              </w:rPr>
            </w:pPr>
            <w:r>
              <w:rPr>
                <w:lang w:val="en-GB"/>
              </w:rPr>
              <w:t>To know client health issues (if there are)</w:t>
            </w:r>
          </w:p>
        </w:tc>
      </w:tr>
      <w:tr w:rsidR="00CC7874" w14:paraId="7A47C333" w14:textId="77777777" w:rsidTr="00B67095">
        <w:trPr>
          <w:trHeight w:val="299"/>
        </w:trPr>
        <w:tc>
          <w:tcPr>
            <w:tcW w:w="2431" w:type="dxa"/>
          </w:tcPr>
          <w:p w14:paraId="403D1835" w14:textId="77777777" w:rsidR="00CC7874" w:rsidRDefault="00CC7874" w:rsidP="00B67095">
            <w:pPr>
              <w:rPr>
                <w:lang w:val="en-GB"/>
              </w:rPr>
            </w:pPr>
            <w:r>
              <w:rPr>
                <w:lang w:val="en-GB"/>
              </w:rPr>
              <w:t>Precondition</w:t>
            </w:r>
          </w:p>
        </w:tc>
        <w:tc>
          <w:tcPr>
            <w:tcW w:w="6942" w:type="dxa"/>
          </w:tcPr>
          <w:p w14:paraId="02D6820C" w14:textId="77777777" w:rsidR="00CC7874" w:rsidRDefault="00CC7874" w:rsidP="00B67095">
            <w:pPr>
              <w:rPr>
                <w:lang w:val="en-GB"/>
              </w:rPr>
            </w:pPr>
            <w:r>
              <w:rPr>
                <w:lang w:val="en-GB"/>
              </w:rPr>
              <w:t>Client is logged in system</w:t>
            </w:r>
          </w:p>
        </w:tc>
      </w:tr>
    </w:tbl>
    <w:p w14:paraId="2E186841" w14:textId="77777777" w:rsidR="00CC7874" w:rsidRDefault="00CC7874" w:rsidP="00CC7874">
      <w:pPr>
        <w:rPr>
          <w:lang w:val="en-GB"/>
        </w:rPr>
      </w:pPr>
    </w:p>
    <w:p w14:paraId="79643F3B" w14:textId="77777777" w:rsidR="00CC7874" w:rsidRDefault="00CC7874" w:rsidP="00CC7874">
      <w:pPr>
        <w:rPr>
          <w:lang w:val="en-GB"/>
        </w:rPr>
      </w:pPr>
    </w:p>
    <w:tbl>
      <w:tblPr>
        <w:tblStyle w:val="TableGrid"/>
        <w:tblW w:w="9373" w:type="dxa"/>
        <w:tblLook w:val="04A0" w:firstRow="1" w:lastRow="0" w:firstColumn="1" w:lastColumn="0" w:noHBand="0" w:noVBand="1"/>
      </w:tblPr>
      <w:tblGrid>
        <w:gridCol w:w="2431"/>
        <w:gridCol w:w="6942"/>
      </w:tblGrid>
      <w:tr w:rsidR="00CC7874" w14:paraId="322301AD" w14:textId="77777777" w:rsidTr="00B67095">
        <w:trPr>
          <w:trHeight w:val="286"/>
        </w:trPr>
        <w:tc>
          <w:tcPr>
            <w:tcW w:w="2431" w:type="dxa"/>
          </w:tcPr>
          <w:p w14:paraId="15DAAE6D" w14:textId="77777777" w:rsidR="00CC7874" w:rsidRDefault="00CC7874" w:rsidP="00B67095">
            <w:pPr>
              <w:rPr>
                <w:lang w:val="en-GB"/>
              </w:rPr>
            </w:pPr>
            <w:r>
              <w:rPr>
                <w:lang w:val="en-GB"/>
              </w:rPr>
              <w:t>Use Case (UC_1.3):</w:t>
            </w:r>
          </w:p>
        </w:tc>
        <w:tc>
          <w:tcPr>
            <w:tcW w:w="6942" w:type="dxa"/>
          </w:tcPr>
          <w:p w14:paraId="016245F9" w14:textId="77777777" w:rsidR="00CC7874" w:rsidRDefault="00CC7874" w:rsidP="00B67095">
            <w:pPr>
              <w:rPr>
                <w:lang w:val="en-GB"/>
              </w:rPr>
            </w:pPr>
            <w:r>
              <w:rPr>
                <w:lang w:val="en-GB"/>
              </w:rPr>
              <w:t xml:space="preserve">                                       Open Personal Diary</w:t>
            </w:r>
          </w:p>
        </w:tc>
      </w:tr>
      <w:tr w:rsidR="00CC7874" w14:paraId="6051144E" w14:textId="77777777" w:rsidTr="00B67095">
        <w:trPr>
          <w:trHeight w:val="286"/>
        </w:trPr>
        <w:tc>
          <w:tcPr>
            <w:tcW w:w="2431" w:type="dxa"/>
          </w:tcPr>
          <w:p w14:paraId="040427BD" w14:textId="77777777" w:rsidR="00CC7874" w:rsidRDefault="00CC7874" w:rsidP="00B67095">
            <w:pPr>
              <w:rPr>
                <w:lang w:val="en-GB"/>
              </w:rPr>
            </w:pPr>
            <w:r>
              <w:rPr>
                <w:lang w:val="en-GB"/>
              </w:rPr>
              <w:t xml:space="preserve">Scope </w:t>
            </w:r>
          </w:p>
        </w:tc>
        <w:tc>
          <w:tcPr>
            <w:tcW w:w="6942" w:type="dxa"/>
          </w:tcPr>
          <w:p w14:paraId="2E752D21" w14:textId="77777777" w:rsidR="00CC7874" w:rsidRDefault="00CC7874" w:rsidP="00B67095">
            <w:pPr>
              <w:rPr>
                <w:lang w:val="en-GB"/>
              </w:rPr>
            </w:pPr>
            <w:r>
              <w:rPr>
                <w:lang w:val="en-GB"/>
              </w:rPr>
              <w:t>Beauty Supply System</w:t>
            </w:r>
          </w:p>
        </w:tc>
      </w:tr>
      <w:tr w:rsidR="00CC7874" w14:paraId="50080F18" w14:textId="77777777" w:rsidTr="00B67095">
        <w:trPr>
          <w:trHeight w:val="299"/>
        </w:trPr>
        <w:tc>
          <w:tcPr>
            <w:tcW w:w="2431" w:type="dxa"/>
          </w:tcPr>
          <w:p w14:paraId="2184D735" w14:textId="77777777" w:rsidR="00CC7874" w:rsidRDefault="00CC7874" w:rsidP="00B67095">
            <w:pPr>
              <w:rPr>
                <w:lang w:val="en-GB"/>
              </w:rPr>
            </w:pPr>
            <w:r>
              <w:rPr>
                <w:lang w:val="en-GB"/>
              </w:rPr>
              <w:t>Level</w:t>
            </w:r>
          </w:p>
        </w:tc>
        <w:tc>
          <w:tcPr>
            <w:tcW w:w="6942" w:type="dxa"/>
          </w:tcPr>
          <w:p w14:paraId="0040C667" w14:textId="77777777" w:rsidR="00CC7874" w:rsidRDefault="00CC7874" w:rsidP="00B67095">
            <w:pPr>
              <w:rPr>
                <w:lang w:val="en-GB"/>
              </w:rPr>
            </w:pPr>
            <w:r>
              <w:rPr>
                <w:lang w:val="en-GB"/>
              </w:rPr>
              <w:t>User Level</w:t>
            </w:r>
          </w:p>
        </w:tc>
      </w:tr>
      <w:tr w:rsidR="00CC7874" w14:paraId="0F47DA61" w14:textId="77777777" w:rsidTr="00B67095">
        <w:trPr>
          <w:trHeight w:val="291"/>
        </w:trPr>
        <w:tc>
          <w:tcPr>
            <w:tcW w:w="2431" w:type="dxa"/>
          </w:tcPr>
          <w:p w14:paraId="6037F5F8" w14:textId="77777777" w:rsidR="00CC7874" w:rsidRDefault="00CC7874" w:rsidP="00B67095">
            <w:pPr>
              <w:rPr>
                <w:lang w:val="en-GB"/>
              </w:rPr>
            </w:pPr>
            <w:r>
              <w:rPr>
                <w:lang w:val="en-GB"/>
              </w:rPr>
              <w:t>Intention Context</w:t>
            </w:r>
          </w:p>
        </w:tc>
        <w:tc>
          <w:tcPr>
            <w:tcW w:w="6942" w:type="dxa"/>
          </w:tcPr>
          <w:p w14:paraId="5DE402AF" w14:textId="77777777" w:rsidR="00CC7874" w:rsidRDefault="00CC7874" w:rsidP="00B67095">
            <w:pPr>
              <w:rPr>
                <w:lang w:val="en-GB"/>
              </w:rPr>
            </w:pPr>
            <w:r>
              <w:rPr>
                <w:lang w:val="en-GB"/>
              </w:rPr>
              <w:t>Give everyday results from the product chosen to see its effects.</w:t>
            </w:r>
          </w:p>
        </w:tc>
      </w:tr>
      <w:tr w:rsidR="00CC7874" w14:paraId="3BFF41C0" w14:textId="77777777" w:rsidTr="00B67095">
        <w:trPr>
          <w:trHeight w:val="286"/>
        </w:trPr>
        <w:tc>
          <w:tcPr>
            <w:tcW w:w="2431" w:type="dxa"/>
          </w:tcPr>
          <w:p w14:paraId="529176CE" w14:textId="77777777" w:rsidR="00CC7874" w:rsidRDefault="00CC7874" w:rsidP="00B67095">
            <w:pPr>
              <w:rPr>
                <w:lang w:val="en-GB"/>
              </w:rPr>
            </w:pPr>
            <w:r>
              <w:rPr>
                <w:lang w:val="en-GB"/>
              </w:rPr>
              <w:t>Minimum Guarantees</w:t>
            </w:r>
          </w:p>
        </w:tc>
        <w:tc>
          <w:tcPr>
            <w:tcW w:w="6942" w:type="dxa"/>
          </w:tcPr>
          <w:p w14:paraId="3187A630" w14:textId="77777777" w:rsidR="00CC7874" w:rsidRDefault="00CC7874" w:rsidP="00B67095">
            <w:pPr>
              <w:rPr>
                <w:lang w:val="en-GB"/>
              </w:rPr>
            </w:pPr>
            <w:r w:rsidRPr="008211E7">
              <w:rPr>
                <w:lang w:val="en-GB"/>
              </w:rPr>
              <w:t>User has given a response, but it isn’t saved to the database.</w:t>
            </w:r>
          </w:p>
        </w:tc>
      </w:tr>
      <w:tr w:rsidR="00CC7874" w14:paraId="5DD41251" w14:textId="77777777" w:rsidTr="00B67095">
        <w:trPr>
          <w:trHeight w:val="286"/>
        </w:trPr>
        <w:tc>
          <w:tcPr>
            <w:tcW w:w="2431" w:type="dxa"/>
          </w:tcPr>
          <w:p w14:paraId="4A8A3313" w14:textId="77777777" w:rsidR="00CC7874" w:rsidRDefault="00CC7874" w:rsidP="00B67095">
            <w:pPr>
              <w:rPr>
                <w:lang w:val="en-GB"/>
              </w:rPr>
            </w:pPr>
            <w:r>
              <w:rPr>
                <w:lang w:val="en-GB"/>
              </w:rPr>
              <w:t>Success Guarantees</w:t>
            </w:r>
          </w:p>
        </w:tc>
        <w:tc>
          <w:tcPr>
            <w:tcW w:w="6942" w:type="dxa"/>
          </w:tcPr>
          <w:p w14:paraId="32D62EF4" w14:textId="77777777" w:rsidR="00CC7874" w:rsidRDefault="00CC7874" w:rsidP="00B67095">
            <w:pPr>
              <w:rPr>
                <w:lang w:val="en-GB"/>
              </w:rPr>
            </w:pPr>
            <w:r>
              <w:rPr>
                <w:lang w:val="en-GB"/>
              </w:rPr>
              <w:t>User has its response and photos saved and published</w:t>
            </w:r>
          </w:p>
        </w:tc>
      </w:tr>
      <w:tr w:rsidR="00CC7874" w14:paraId="7EBBBFAD" w14:textId="77777777" w:rsidTr="00B67095">
        <w:trPr>
          <w:trHeight w:val="286"/>
        </w:trPr>
        <w:tc>
          <w:tcPr>
            <w:tcW w:w="2431" w:type="dxa"/>
          </w:tcPr>
          <w:p w14:paraId="2BCF98CD" w14:textId="77777777" w:rsidR="00CC7874" w:rsidRDefault="00CC7874" w:rsidP="00B67095">
            <w:pPr>
              <w:rPr>
                <w:lang w:val="en-GB"/>
              </w:rPr>
            </w:pPr>
            <w:r>
              <w:rPr>
                <w:lang w:val="en-GB"/>
              </w:rPr>
              <w:t>Primary Actor</w:t>
            </w:r>
          </w:p>
        </w:tc>
        <w:tc>
          <w:tcPr>
            <w:tcW w:w="6942" w:type="dxa"/>
          </w:tcPr>
          <w:p w14:paraId="5625AF1D" w14:textId="77777777" w:rsidR="00CC7874" w:rsidRDefault="00CC7874" w:rsidP="00B67095">
            <w:pPr>
              <w:rPr>
                <w:lang w:val="en-GB"/>
              </w:rPr>
            </w:pPr>
            <w:r>
              <w:rPr>
                <w:lang w:val="en-GB"/>
              </w:rPr>
              <w:t>Beauty Supply Client</w:t>
            </w:r>
          </w:p>
        </w:tc>
      </w:tr>
      <w:tr w:rsidR="00CC7874" w14:paraId="358906CF" w14:textId="77777777" w:rsidTr="00B67095">
        <w:trPr>
          <w:trHeight w:val="299"/>
        </w:trPr>
        <w:tc>
          <w:tcPr>
            <w:tcW w:w="2431" w:type="dxa"/>
          </w:tcPr>
          <w:p w14:paraId="03B54F61" w14:textId="77777777" w:rsidR="00CC7874" w:rsidRDefault="00CC7874" w:rsidP="00B67095">
            <w:pPr>
              <w:rPr>
                <w:lang w:val="en-GB"/>
              </w:rPr>
            </w:pPr>
            <w:r>
              <w:rPr>
                <w:lang w:val="en-GB"/>
              </w:rPr>
              <w:t>Stakeholder Interest</w:t>
            </w:r>
          </w:p>
        </w:tc>
        <w:tc>
          <w:tcPr>
            <w:tcW w:w="6942" w:type="dxa"/>
          </w:tcPr>
          <w:p w14:paraId="5DB2F5B5" w14:textId="77777777" w:rsidR="00CC7874" w:rsidRDefault="00CC7874" w:rsidP="00B67095">
            <w:pPr>
              <w:rPr>
                <w:lang w:val="en-GB"/>
              </w:rPr>
            </w:pPr>
            <w:r w:rsidRPr="008211E7">
              <w:rPr>
                <w:lang w:val="en-GB"/>
              </w:rPr>
              <w:t>The organizer of the event can keep track automatically</w:t>
            </w:r>
            <w:r>
              <w:rPr>
                <w:lang w:val="en-GB"/>
              </w:rPr>
              <w:t xml:space="preserve"> of the progress</w:t>
            </w:r>
          </w:p>
        </w:tc>
      </w:tr>
      <w:tr w:rsidR="00CC7874" w14:paraId="2A7FF19F" w14:textId="77777777" w:rsidTr="00B67095">
        <w:trPr>
          <w:trHeight w:val="58"/>
        </w:trPr>
        <w:tc>
          <w:tcPr>
            <w:tcW w:w="2431" w:type="dxa"/>
          </w:tcPr>
          <w:p w14:paraId="64D6F5CF" w14:textId="77777777" w:rsidR="00CC7874" w:rsidRDefault="00CC7874" w:rsidP="00B67095">
            <w:pPr>
              <w:rPr>
                <w:lang w:val="en-GB"/>
              </w:rPr>
            </w:pPr>
            <w:r>
              <w:rPr>
                <w:lang w:val="en-GB"/>
              </w:rPr>
              <w:t>Precondition</w:t>
            </w:r>
          </w:p>
        </w:tc>
        <w:tc>
          <w:tcPr>
            <w:tcW w:w="6942" w:type="dxa"/>
          </w:tcPr>
          <w:p w14:paraId="25A0F266" w14:textId="77777777" w:rsidR="00CC7874" w:rsidRDefault="00CC7874" w:rsidP="00B67095">
            <w:pPr>
              <w:rPr>
                <w:lang w:val="en-GB"/>
              </w:rPr>
            </w:pPr>
            <w:r>
              <w:rPr>
                <w:lang w:val="en-GB"/>
              </w:rPr>
              <w:t>At least one photo of the progress is posted</w:t>
            </w:r>
          </w:p>
        </w:tc>
      </w:tr>
    </w:tbl>
    <w:p w14:paraId="09652DF1" w14:textId="77777777" w:rsidR="00CC7874" w:rsidRDefault="00CC7874" w:rsidP="00CC7874">
      <w:pPr>
        <w:rPr>
          <w:lang w:val="en-GB"/>
        </w:rPr>
      </w:pPr>
    </w:p>
    <w:p w14:paraId="09A02D7A" w14:textId="77777777" w:rsidR="00CC7874" w:rsidRDefault="00CC7874" w:rsidP="00CC7874">
      <w:pPr>
        <w:rPr>
          <w:lang w:val="en-GB"/>
        </w:rPr>
      </w:pPr>
    </w:p>
    <w:p w14:paraId="60FD5A44" w14:textId="77777777" w:rsidR="00CC7874" w:rsidRDefault="00CC7874" w:rsidP="00CC7874">
      <w:pPr>
        <w:rPr>
          <w:lang w:val="en-GB"/>
        </w:rPr>
      </w:pPr>
    </w:p>
    <w:tbl>
      <w:tblPr>
        <w:tblStyle w:val="TableGrid"/>
        <w:tblW w:w="9504" w:type="dxa"/>
        <w:tblLook w:val="04A0" w:firstRow="1" w:lastRow="0" w:firstColumn="1" w:lastColumn="0" w:noHBand="0" w:noVBand="1"/>
      </w:tblPr>
      <w:tblGrid>
        <w:gridCol w:w="2465"/>
        <w:gridCol w:w="7039"/>
      </w:tblGrid>
      <w:tr w:rsidR="00CC7874" w14:paraId="0A46228A" w14:textId="77777777" w:rsidTr="00B67095">
        <w:trPr>
          <w:trHeight w:val="306"/>
        </w:trPr>
        <w:tc>
          <w:tcPr>
            <w:tcW w:w="2465" w:type="dxa"/>
          </w:tcPr>
          <w:p w14:paraId="727CBE56" w14:textId="77777777" w:rsidR="00CC7874" w:rsidRDefault="00CC7874" w:rsidP="00B67095">
            <w:pPr>
              <w:rPr>
                <w:lang w:val="en-GB"/>
              </w:rPr>
            </w:pPr>
            <w:r>
              <w:rPr>
                <w:lang w:val="en-GB"/>
              </w:rPr>
              <w:t>Use Case (UC_1.4):</w:t>
            </w:r>
          </w:p>
        </w:tc>
        <w:tc>
          <w:tcPr>
            <w:tcW w:w="7039" w:type="dxa"/>
          </w:tcPr>
          <w:p w14:paraId="369EEF11" w14:textId="77777777" w:rsidR="00CC7874" w:rsidRDefault="00CC7874" w:rsidP="00B67095">
            <w:pPr>
              <w:rPr>
                <w:lang w:val="en-GB"/>
              </w:rPr>
            </w:pPr>
            <w:r>
              <w:rPr>
                <w:lang w:val="en-GB"/>
              </w:rPr>
              <w:t xml:space="preserve">                                     Send Message</w:t>
            </w:r>
          </w:p>
        </w:tc>
      </w:tr>
      <w:tr w:rsidR="00CC7874" w14:paraId="36F57BD9" w14:textId="77777777" w:rsidTr="00B67095">
        <w:trPr>
          <w:trHeight w:val="306"/>
        </w:trPr>
        <w:tc>
          <w:tcPr>
            <w:tcW w:w="2465" w:type="dxa"/>
          </w:tcPr>
          <w:p w14:paraId="3FA7C6EC" w14:textId="77777777" w:rsidR="00CC7874" w:rsidRDefault="00CC7874" w:rsidP="00B67095">
            <w:pPr>
              <w:rPr>
                <w:lang w:val="en-GB"/>
              </w:rPr>
            </w:pPr>
            <w:r>
              <w:rPr>
                <w:lang w:val="en-GB"/>
              </w:rPr>
              <w:t xml:space="preserve">Scope </w:t>
            </w:r>
          </w:p>
        </w:tc>
        <w:tc>
          <w:tcPr>
            <w:tcW w:w="7039" w:type="dxa"/>
          </w:tcPr>
          <w:p w14:paraId="22872DD1" w14:textId="77777777" w:rsidR="00CC7874" w:rsidRDefault="00CC7874" w:rsidP="00B67095">
            <w:pPr>
              <w:rPr>
                <w:lang w:val="en-GB"/>
              </w:rPr>
            </w:pPr>
            <w:r>
              <w:rPr>
                <w:lang w:val="en-GB"/>
              </w:rPr>
              <w:t>Beauty Supply System</w:t>
            </w:r>
          </w:p>
        </w:tc>
      </w:tr>
      <w:tr w:rsidR="00CC7874" w14:paraId="4DC4AB4D" w14:textId="77777777" w:rsidTr="00B67095">
        <w:trPr>
          <w:trHeight w:val="320"/>
        </w:trPr>
        <w:tc>
          <w:tcPr>
            <w:tcW w:w="2465" w:type="dxa"/>
          </w:tcPr>
          <w:p w14:paraId="029D1445" w14:textId="77777777" w:rsidR="00CC7874" w:rsidRDefault="00CC7874" w:rsidP="00B67095">
            <w:pPr>
              <w:rPr>
                <w:lang w:val="en-GB"/>
              </w:rPr>
            </w:pPr>
            <w:r>
              <w:rPr>
                <w:lang w:val="en-GB"/>
              </w:rPr>
              <w:lastRenderedPageBreak/>
              <w:t>Level</w:t>
            </w:r>
          </w:p>
        </w:tc>
        <w:tc>
          <w:tcPr>
            <w:tcW w:w="7039" w:type="dxa"/>
          </w:tcPr>
          <w:p w14:paraId="5F1F45C6" w14:textId="77777777" w:rsidR="00CC7874" w:rsidRDefault="00CC7874" w:rsidP="00B67095">
            <w:pPr>
              <w:rPr>
                <w:lang w:val="en-GB"/>
              </w:rPr>
            </w:pPr>
            <w:r>
              <w:rPr>
                <w:lang w:val="en-GB"/>
              </w:rPr>
              <w:t>User Level</w:t>
            </w:r>
          </w:p>
        </w:tc>
      </w:tr>
      <w:tr w:rsidR="00CC7874" w14:paraId="374BE971" w14:textId="77777777" w:rsidTr="00B67095">
        <w:trPr>
          <w:trHeight w:val="311"/>
        </w:trPr>
        <w:tc>
          <w:tcPr>
            <w:tcW w:w="2465" w:type="dxa"/>
          </w:tcPr>
          <w:p w14:paraId="0CEC88CF" w14:textId="77777777" w:rsidR="00CC7874" w:rsidRDefault="00CC7874" w:rsidP="00B67095">
            <w:pPr>
              <w:rPr>
                <w:lang w:val="en-GB"/>
              </w:rPr>
            </w:pPr>
            <w:r>
              <w:rPr>
                <w:lang w:val="en-GB"/>
              </w:rPr>
              <w:t>Intention Context</w:t>
            </w:r>
          </w:p>
        </w:tc>
        <w:tc>
          <w:tcPr>
            <w:tcW w:w="7039" w:type="dxa"/>
          </w:tcPr>
          <w:p w14:paraId="69492CE3" w14:textId="77777777" w:rsidR="00CC7874" w:rsidRDefault="00CC7874" w:rsidP="00B67095">
            <w:pPr>
              <w:rPr>
                <w:lang w:val="en-GB"/>
              </w:rPr>
            </w:pPr>
            <w:r>
              <w:rPr>
                <w:lang w:val="en-GB"/>
              </w:rPr>
              <w:t>User sends message to employer</w:t>
            </w:r>
          </w:p>
        </w:tc>
      </w:tr>
      <w:tr w:rsidR="00CC7874" w14:paraId="5DB6B828" w14:textId="77777777" w:rsidTr="00B67095">
        <w:trPr>
          <w:trHeight w:val="306"/>
        </w:trPr>
        <w:tc>
          <w:tcPr>
            <w:tcW w:w="2465" w:type="dxa"/>
          </w:tcPr>
          <w:p w14:paraId="764759E2" w14:textId="77777777" w:rsidR="00CC7874" w:rsidRDefault="00CC7874" w:rsidP="00B67095">
            <w:pPr>
              <w:rPr>
                <w:lang w:val="en-GB"/>
              </w:rPr>
            </w:pPr>
            <w:r>
              <w:rPr>
                <w:lang w:val="en-GB"/>
              </w:rPr>
              <w:t>Minimum Guarantees</w:t>
            </w:r>
          </w:p>
        </w:tc>
        <w:tc>
          <w:tcPr>
            <w:tcW w:w="7039" w:type="dxa"/>
          </w:tcPr>
          <w:p w14:paraId="2A501808" w14:textId="77777777" w:rsidR="00CC7874" w:rsidRDefault="00CC7874" w:rsidP="00B67095">
            <w:pPr>
              <w:rPr>
                <w:lang w:val="en-GB"/>
              </w:rPr>
            </w:pPr>
            <w:r w:rsidRPr="008211E7">
              <w:rPr>
                <w:lang w:val="en-GB"/>
              </w:rPr>
              <w:t xml:space="preserve">User </w:t>
            </w:r>
            <w:r>
              <w:rPr>
                <w:lang w:val="en-GB"/>
              </w:rPr>
              <w:t>send the message but wasn’t received by the employer</w:t>
            </w:r>
          </w:p>
        </w:tc>
      </w:tr>
      <w:tr w:rsidR="00CC7874" w14:paraId="67CCA944" w14:textId="77777777" w:rsidTr="00B67095">
        <w:trPr>
          <w:trHeight w:val="306"/>
        </w:trPr>
        <w:tc>
          <w:tcPr>
            <w:tcW w:w="2465" w:type="dxa"/>
          </w:tcPr>
          <w:p w14:paraId="45C3BAC9" w14:textId="77777777" w:rsidR="00CC7874" w:rsidRDefault="00CC7874" w:rsidP="00B67095">
            <w:pPr>
              <w:rPr>
                <w:lang w:val="en-GB"/>
              </w:rPr>
            </w:pPr>
            <w:r>
              <w:rPr>
                <w:lang w:val="en-GB"/>
              </w:rPr>
              <w:t>Success Guarantees</w:t>
            </w:r>
          </w:p>
        </w:tc>
        <w:tc>
          <w:tcPr>
            <w:tcW w:w="7039" w:type="dxa"/>
          </w:tcPr>
          <w:p w14:paraId="00E18C36" w14:textId="77777777" w:rsidR="00CC7874" w:rsidRDefault="00CC7874" w:rsidP="00B67095">
            <w:pPr>
              <w:rPr>
                <w:lang w:val="en-GB"/>
              </w:rPr>
            </w:pPr>
            <w:r>
              <w:rPr>
                <w:lang w:val="en-GB"/>
              </w:rPr>
              <w:t>User has its response and photos saved and published</w:t>
            </w:r>
          </w:p>
        </w:tc>
      </w:tr>
      <w:tr w:rsidR="00CC7874" w14:paraId="79DC2129" w14:textId="77777777" w:rsidTr="00B67095">
        <w:trPr>
          <w:trHeight w:val="306"/>
        </w:trPr>
        <w:tc>
          <w:tcPr>
            <w:tcW w:w="2465" w:type="dxa"/>
          </w:tcPr>
          <w:p w14:paraId="318671A4" w14:textId="77777777" w:rsidR="00CC7874" w:rsidRDefault="00CC7874" w:rsidP="00B67095">
            <w:pPr>
              <w:rPr>
                <w:lang w:val="en-GB"/>
              </w:rPr>
            </w:pPr>
            <w:r>
              <w:rPr>
                <w:lang w:val="en-GB"/>
              </w:rPr>
              <w:t>Primary Actor</w:t>
            </w:r>
          </w:p>
        </w:tc>
        <w:tc>
          <w:tcPr>
            <w:tcW w:w="7039" w:type="dxa"/>
          </w:tcPr>
          <w:p w14:paraId="0DC28104" w14:textId="77777777" w:rsidR="00CC7874" w:rsidRDefault="00CC7874" w:rsidP="00B67095">
            <w:pPr>
              <w:rPr>
                <w:lang w:val="en-GB"/>
              </w:rPr>
            </w:pPr>
            <w:r>
              <w:rPr>
                <w:lang w:val="en-GB"/>
              </w:rPr>
              <w:t>Beauty Supply Client</w:t>
            </w:r>
          </w:p>
        </w:tc>
      </w:tr>
      <w:tr w:rsidR="00CC7874" w14:paraId="6D883565" w14:textId="77777777" w:rsidTr="00B67095">
        <w:trPr>
          <w:trHeight w:val="320"/>
        </w:trPr>
        <w:tc>
          <w:tcPr>
            <w:tcW w:w="2465" w:type="dxa"/>
          </w:tcPr>
          <w:p w14:paraId="0CF11044" w14:textId="77777777" w:rsidR="00CC7874" w:rsidRDefault="00CC7874" w:rsidP="00B67095">
            <w:pPr>
              <w:rPr>
                <w:lang w:val="en-GB"/>
              </w:rPr>
            </w:pPr>
            <w:r>
              <w:rPr>
                <w:lang w:val="en-GB"/>
              </w:rPr>
              <w:t>Stakeholder Interest</w:t>
            </w:r>
          </w:p>
        </w:tc>
        <w:tc>
          <w:tcPr>
            <w:tcW w:w="7039" w:type="dxa"/>
          </w:tcPr>
          <w:p w14:paraId="1709C99C" w14:textId="77777777" w:rsidR="00CC7874" w:rsidRDefault="00CC7874" w:rsidP="00B67095">
            <w:pPr>
              <w:rPr>
                <w:lang w:val="en-GB"/>
              </w:rPr>
            </w:pPr>
            <w:r w:rsidRPr="008211E7">
              <w:rPr>
                <w:lang w:val="en-GB"/>
              </w:rPr>
              <w:t>The organizer of the event can keep track automatically</w:t>
            </w:r>
            <w:r>
              <w:rPr>
                <w:lang w:val="en-GB"/>
              </w:rPr>
              <w:t xml:space="preserve"> of the progress</w:t>
            </w:r>
          </w:p>
        </w:tc>
      </w:tr>
      <w:tr w:rsidR="00CC7874" w14:paraId="2B3265A8" w14:textId="77777777" w:rsidTr="00B67095">
        <w:trPr>
          <w:trHeight w:val="62"/>
        </w:trPr>
        <w:tc>
          <w:tcPr>
            <w:tcW w:w="2465" w:type="dxa"/>
          </w:tcPr>
          <w:p w14:paraId="1D7547B9" w14:textId="77777777" w:rsidR="00CC7874" w:rsidRDefault="00CC7874" w:rsidP="00B67095">
            <w:pPr>
              <w:rPr>
                <w:lang w:val="en-GB"/>
              </w:rPr>
            </w:pPr>
            <w:r>
              <w:rPr>
                <w:lang w:val="en-GB"/>
              </w:rPr>
              <w:t>Precondition</w:t>
            </w:r>
          </w:p>
        </w:tc>
        <w:tc>
          <w:tcPr>
            <w:tcW w:w="7039" w:type="dxa"/>
          </w:tcPr>
          <w:p w14:paraId="374D4A91" w14:textId="77777777" w:rsidR="00CC7874" w:rsidRDefault="00CC7874" w:rsidP="00B67095">
            <w:pPr>
              <w:rPr>
                <w:lang w:val="en-GB"/>
              </w:rPr>
            </w:pPr>
            <w:r>
              <w:rPr>
                <w:lang w:val="en-GB"/>
              </w:rPr>
              <w:t>At least one photo of the progress is posted</w:t>
            </w:r>
          </w:p>
        </w:tc>
      </w:tr>
    </w:tbl>
    <w:p w14:paraId="4772B4B9" w14:textId="77777777" w:rsidR="00CC7874" w:rsidRDefault="00CC7874" w:rsidP="00CC7874">
      <w:pPr>
        <w:rPr>
          <w:lang w:val="en-GB"/>
        </w:rPr>
      </w:pPr>
    </w:p>
    <w:tbl>
      <w:tblPr>
        <w:tblStyle w:val="TableGrid"/>
        <w:tblW w:w="9373" w:type="dxa"/>
        <w:tblLook w:val="04A0" w:firstRow="1" w:lastRow="0" w:firstColumn="1" w:lastColumn="0" w:noHBand="0" w:noVBand="1"/>
      </w:tblPr>
      <w:tblGrid>
        <w:gridCol w:w="2431"/>
        <w:gridCol w:w="6942"/>
      </w:tblGrid>
      <w:tr w:rsidR="00CC7874" w14:paraId="5158E270" w14:textId="77777777" w:rsidTr="00B67095">
        <w:trPr>
          <w:trHeight w:val="286"/>
        </w:trPr>
        <w:tc>
          <w:tcPr>
            <w:tcW w:w="2431" w:type="dxa"/>
          </w:tcPr>
          <w:p w14:paraId="168BFD1E" w14:textId="77777777" w:rsidR="00CC7874" w:rsidRDefault="00CC7874" w:rsidP="00B67095">
            <w:pPr>
              <w:rPr>
                <w:lang w:val="en-GB"/>
              </w:rPr>
            </w:pPr>
            <w:r>
              <w:rPr>
                <w:lang w:val="en-GB"/>
              </w:rPr>
              <w:t>Use Case (UC_1.3):</w:t>
            </w:r>
          </w:p>
        </w:tc>
        <w:tc>
          <w:tcPr>
            <w:tcW w:w="6942" w:type="dxa"/>
          </w:tcPr>
          <w:p w14:paraId="137A2E8F" w14:textId="77777777" w:rsidR="00CC7874" w:rsidRDefault="00CC7874" w:rsidP="00B67095">
            <w:pPr>
              <w:rPr>
                <w:lang w:val="en-GB"/>
              </w:rPr>
            </w:pPr>
            <w:r>
              <w:rPr>
                <w:lang w:val="en-GB"/>
              </w:rPr>
              <w:t xml:space="preserve">                                       View Product </w:t>
            </w:r>
          </w:p>
        </w:tc>
      </w:tr>
      <w:tr w:rsidR="00CC7874" w14:paraId="64DFA689" w14:textId="77777777" w:rsidTr="00B67095">
        <w:trPr>
          <w:trHeight w:val="286"/>
        </w:trPr>
        <w:tc>
          <w:tcPr>
            <w:tcW w:w="2431" w:type="dxa"/>
          </w:tcPr>
          <w:p w14:paraId="59F3CF42" w14:textId="77777777" w:rsidR="00CC7874" w:rsidRDefault="00CC7874" w:rsidP="00B67095">
            <w:pPr>
              <w:rPr>
                <w:lang w:val="en-GB"/>
              </w:rPr>
            </w:pPr>
            <w:r>
              <w:rPr>
                <w:lang w:val="en-GB"/>
              </w:rPr>
              <w:t xml:space="preserve">Scope </w:t>
            </w:r>
          </w:p>
        </w:tc>
        <w:tc>
          <w:tcPr>
            <w:tcW w:w="6942" w:type="dxa"/>
          </w:tcPr>
          <w:p w14:paraId="7962F861" w14:textId="77777777" w:rsidR="00CC7874" w:rsidRDefault="00CC7874" w:rsidP="00B67095">
            <w:pPr>
              <w:rPr>
                <w:lang w:val="en-GB"/>
              </w:rPr>
            </w:pPr>
            <w:r>
              <w:rPr>
                <w:lang w:val="en-GB"/>
              </w:rPr>
              <w:t>Beauty Supply System</w:t>
            </w:r>
          </w:p>
        </w:tc>
      </w:tr>
      <w:tr w:rsidR="00CC7874" w14:paraId="2F5A62A3" w14:textId="77777777" w:rsidTr="00B67095">
        <w:trPr>
          <w:trHeight w:val="299"/>
        </w:trPr>
        <w:tc>
          <w:tcPr>
            <w:tcW w:w="2431" w:type="dxa"/>
          </w:tcPr>
          <w:p w14:paraId="7304B500" w14:textId="77777777" w:rsidR="00CC7874" w:rsidRDefault="00CC7874" w:rsidP="00B67095">
            <w:pPr>
              <w:rPr>
                <w:lang w:val="en-GB"/>
              </w:rPr>
            </w:pPr>
            <w:r>
              <w:rPr>
                <w:lang w:val="en-GB"/>
              </w:rPr>
              <w:t>Level</w:t>
            </w:r>
          </w:p>
        </w:tc>
        <w:tc>
          <w:tcPr>
            <w:tcW w:w="6942" w:type="dxa"/>
          </w:tcPr>
          <w:p w14:paraId="16A0BC09" w14:textId="77777777" w:rsidR="00CC7874" w:rsidRDefault="00CC7874" w:rsidP="00B67095">
            <w:pPr>
              <w:rPr>
                <w:lang w:val="en-GB"/>
              </w:rPr>
            </w:pPr>
            <w:r>
              <w:rPr>
                <w:lang w:val="en-GB"/>
              </w:rPr>
              <w:t>User Level</w:t>
            </w:r>
          </w:p>
        </w:tc>
      </w:tr>
      <w:tr w:rsidR="00CC7874" w14:paraId="250C8A19" w14:textId="77777777" w:rsidTr="00B67095">
        <w:trPr>
          <w:trHeight w:val="291"/>
        </w:trPr>
        <w:tc>
          <w:tcPr>
            <w:tcW w:w="2431" w:type="dxa"/>
          </w:tcPr>
          <w:p w14:paraId="3986D7FD" w14:textId="77777777" w:rsidR="00CC7874" w:rsidRDefault="00CC7874" w:rsidP="00B67095">
            <w:pPr>
              <w:rPr>
                <w:lang w:val="en-GB"/>
              </w:rPr>
            </w:pPr>
            <w:r>
              <w:rPr>
                <w:lang w:val="en-GB"/>
              </w:rPr>
              <w:t>Intention Context</w:t>
            </w:r>
          </w:p>
        </w:tc>
        <w:tc>
          <w:tcPr>
            <w:tcW w:w="6942" w:type="dxa"/>
          </w:tcPr>
          <w:p w14:paraId="0518D769" w14:textId="77777777" w:rsidR="00CC7874" w:rsidRDefault="00CC7874" w:rsidP="00B67095">
            <w:pPr>
              <w:rPr>
                <w:lang w:val="en-GB"/>
              </w:rPr>
            </w:pPr>
            <w:r>
              <w:rPr>
                <w:lang w:val="en-GB"/>
              </w:rPr>
              <w:t>The user can see each product from the specifications he has given</w:t>
            </w:r>
          </w:p>
        </w:tc>
      </w:tr>
      <w:tr w:rsidR="00CC7874" w14:paraId="79AEF76F" w14:textId="77777777" w:rsidTr="00B67095">
        <w:trPr>
          <w:trHeight w:val="286"/>
        </w:trPr>
        <w:tc>
          <w:tcPr>
            <w:tcW w:w="2431" w:type="dxa"/>
          </w:tcPr>
          <w:p w14:paraId="6D1AA856" w14:textId="77777777" w:rsidR="00CC7874" w:rsidRDefault="00CC7874" w:rsidP="00B67095">
            <w:pPr>
              <w:rPr>
                <w:lang w:val="en-GB"/>
              </w:rPr>
            </w:pPr>
            <w:r>
              <w:rPr>
                <w:lang w:val="en-GB"/>
              </w:rPr>
              <w:t>Minimum Guarantees</w:t>
            </w:r>
          </w:p>
        </w:tc>
        <w:tc>
          <w:tcPr>
            <w:tcW w:w="6942" w:type="dxa"/>
          </w:tcPr>
          <w:p w14:paraId="32B8E17B" w14:textId="77777777" w:rsidR="00CC7874" w:rsidRDefault="00CC7874" w:rsidP="00B67095">
            <w:pPr>
              <w:rPr>
                <w:lang w:val="en-GB"/>
              </w:rPr>
            </w:pPr>
            <w:r w:rsidRPr="008211E7">
              <w:rPr>
                <w:lang w:val="en-GB"/>
              </w:rPr>
              <w:t xml:space="preserve">User has </w:t>
            </w:r>
            <w:r>
              <w:rPr>
                <w:lang w:val="en-GB"/>
              </w:rPr>
              <w:t>searched for a product but it isn’t registered</w:t>
            </w:r>
          </w:p>
        </w:tc>
      </w:tr>
      <w:tr w:rsidR="00CC7874" w14:paraId="5C55E0D6" w14:textId="77777777" w:rsidTr="00B67095">
        <w:trPr>
          <w:trHeight w:val="286"/>
        </w:trPr>
        <w:tc>
          <w:tcPr>
            <w:tcW w:w="2431" w:type="dxa"/>
          </w:tcPr>
          <w:p w14:paraId="48574FAA" w14:textId="77777777" w:rsidR="00CC7874" w:rsidRDefault="00CC7874" w:rsidP="00B67095">
            <w:pPr>
              <w:rPr>
                <w:lang w:val="en-GB"/>
              </w:rPr>
            </w:pPr>
            <w:r>
              <w:rPr>
                <w:lang w:val="en-GB"/>
              </w:rPr>
              <w:t>Success Guarantees</w:t>
            </w:r>
          </w:p>
        </w:tc>
        <w:tc>
          <w:tcPr>
            <w:tcW w:w="6942" w:type="dxa"/>
          </w:tcPr>
          <w:p w14:paraId="58980DCA" w14:textId="77777777" w:rsidR="00CC7874" w:rsidRDefault="00CC7874" w:rsidP="00B67095">
            <w:pPr>
              <w:rPr>
                <w:lang w:val="en-GB"/>
              </w:rPr>
            </w:pPr>
            <w:r>
              <w:rPr>
                <w:lang w:val="en-GB"/>
              </w:rPr>
              <w:t>User has found the product wanted so he buys it</w:t>
            </w:r>
          </w:p>
        </w:tc>
      </w:tr>
      <w:tr w:rsidR="00CC7874" w14:paraId="130A0409" w14:textId="77777777" w:rsidTr="00B67095">
        <w:trPr>
          <w:trHeight w:val="286"/>
        </w:trPr>
        <w:tc>
          <w:tcPr>
            <w:tcW w:w="2431" w:type="dxa"/>
          </w:tcPr>
          <w:p w14:paraId="659F6581" w14:textId="77777777" w:rsidR="00CC7874" w:rsidRDefault="00CC7874" w:rsidP="00B67095">
            <w:pPr>
              <w:rPr>
                <w:lang w:val="en-GB"/>
              </w:rPr>
            </w:pPr>
            <w:r>
              <w:rPr>
                <w:lang w:val="en-GB"/>
              </w:rPr>
              <w:t>Primary Actor</w:t>
            </w:r>
          </w:p>
        </w:tc>
        <w:tc>
          <w:tcPr>
            <w:tcW w:w="6942" w:type="dxa"/>
          </w:tcPr>
          <w:p w14:paraId="2F05F80E" w14:textId="77777777" w:rsidR="00CC7874" w:rsidRDefault="00CC7874" w:rsidP="00B67095">
            <w:pPr>
              <w:rPr>
                <w:lang w:val="en-GB"/>
              </w:rPr>
            </w:pPr>
            <w:r>
              <w:rPr>
                <w:lang w:val="en-GB"/>
              </w:rPr>
              <w:t>Beauty Supply Client</w:t>
            </w:r>
          </w:p>
        </w:tc>
      </w:tr>
      <w:tr w:rsidR="00CC7874" w14:paraId="7BD2C793" w14:textId="77777777" w:rsidTr="00B67095">
        <w:trPr>
          <w:trHeight w:val="299"/>
        </w:trPr>
        <w:tc>
          <w:tcPr>
            <w:tcW w:w="2431" w:type="dxa"/>
          </w:tcPr>
          <w:p w14:paraId="024983AC" w14:textId="77777777" w:rsidR="00CC7874" w:rsidRDefault="00CC7874" w:rsidP="00B67095">
            <w:pPr>
              <w:rPr>
                <w:lang w:val="en-GB"/>
              </w:rPr>
            </w:pPr>
            <w:r>
              <w:rPr>
                <w:lang w:val="en-GB"/>
              </w:rPr>
              <w:t>Stakeholder Interest</w:t>
            </w:r>
          </w:p>
        </w:tc>
        <w:tc>
          <w:tcPr>
            <w:tcW w:w="6942" w:type="dxa"/>
          </w:tcPr>
          <w:p w14:paraId="594D0C03" w14:textId="77777777" w:rsidR="00CC7874" w:rsidRDefault="00CC7874" w:rsidP="00B67095">
            <w:pPr>
              <w:rPr>
                <w:lang w:val="en-GB"/>
              </w:rPr>
            </w:pPr>
            <w:r>
              <w:rPr>
                <w:lang w:val="en-GB"/>
              </w:rPr>
              <w:t>The administrator received a message for the product wanted by the client</w:t>
            </w:r>
          </w:p>
        </w:tc>
      </w:tr>
      <w:tr w:rsidR="00CC7874" w14:paraId="3CD1575B" w14:textId="77777777" w:rsidTr="00B67095">
        <w:trPr>
          <w:trHeight w:val="58"/>
        </w:trPr>
        <w:tc>
          <w:tcPr>
            <w:tcW w:w="2431" w:type="dxa"/>
          </w:tcPr>
          <w:p w14:paraId="603F463D" w14:textId="77777777" w:rsidR="00CC7874" w:rsidRDefault="00CC7874" w:rsidP="00B67095">
            <w:pPr>
              <w:rPr>
                <w:lang w:val="en-GB"/>
              </w:rPr>
            </w:pPr>
            <w:r>
              <w:rPr>
                <w:lang w:val="en-GB"/>
              </w:rPr>
              <w:t>Precondition</w:t>
            </w:r>
          </w:p>
        </w:tc>
        <w:tc>
          <w:tcPr>
            <w:tcW w:w="6942" w:type="dxa"/>
          </w:tcPr>
          <w:p w14:paraId="76768B77" w14:textId="77777777" w:rsidR="00CC7874" w:rsidRDefault="00CC7874" w:rsidP="00B67095">
            <w:pPr>
              <w:rPr>
                <w:lang w:val="en-GB"/>
              </w:rPr>
            </w:pPr>
            <w:r>
              <w:rPr>
                <w:lang w:val="en-GB"/>
              </w:rPr>
              <w:t>Client’s location is given</w:t>
            </w:r>
          </w:p>
        </w:tc>
      </w:tr>
    </w:tbl>
    <w:p w14:paraId="4611131A" w14:textId="77777777" w:rsidR="00CC7874" w:rsidRDefault="00CC7874" w:rsidP="00CC7874">
      <w:pPr>
        <w:rPr>
          <w:lang w:val="en-GB"/>
        </w:rPr>
      </w:pPr>
    </w:p>
    <w:tbl>
      <w:tblPr>
        <w:tblStyle w:val="TableGrid"/>
        <w:tblW w:w="9373" w:type="dxa"/>
        <w:tblLook w:val="04A0" w:firstRow="1" w:lastRow="0" w:firstColumn="1" w:lastColumn="0" w:noHBand="0" w:noVBand="1"/>
      </w:tblPr>
      <w:tblGrid>
        <w:gridCol w:w="2431"/>
        <w:gridCol w:w="6942"/>
      </w:tblGrid>
      <w:tr w:rsidR="00CC7874" w14:paraId="36AC561E" w14:textId="77777777" w:rsidTr="00B67095">
        <w:trPr>
          <w:trHeight w:val="286"/>
        </w:trPr>
        <w:tc>
          <w:tcPr>
            <w:tcW w:w="2431" w:type="dxa"/>
          </w:tcPr>
          <w:p w14:paraId="1816AC82" w14:textId="77777777" w:rsidR="00CC7874" w:rsidRDefault="00CC7874" w:rsidP="00B67095">
            <w:pPr>
              <w:rPr>
                <w:lang w:val="en-GB"/>
              </w:rPr>
            </w:pPr>
            <w:r>
              <w:rPr>
                <w:lang w:val="en-GB"/>
              </w:rPr>
              <w:t>Use Case (UC_1.3):</w:t>
            </w:r>
          </w:p>
        </w:tc>
        <w:tc>
          <w:tcPr>
            <w:tcW w:w="6942" w:type="dxa"/>
          </w:tcPr>
          <w:p w14:paraId="38E4A575" w14:textId="77777777" w:rsidR="00CC7874" w:rsidRDefault="00CC7874" w:rsidP="00B67095">
            <w:pPr>
              <w:rPr>
                <w:lang w:val="en-GB"/>
              </w:rPr>
            </w:pPr>
            <w:r>
              <w:rPr>
                <w:lang w:val="en-GB"/>
              </w:rPr>
              <w:t xml:space="preserve">                                      Deactivate Account</w:t>
            </w:r>
          </w:p>
        </w:tc>
      </w:tr>
      <w:tr w:rsidR="00CC7874" w14:paraId="543733D2" w14:textId="77777777" w:rsidTr="00B67095">
        <w:trPr>
          <w:trHeight w:val="286"/>
        </w:trPr>
        <w:tc>
          <w:tcPr>
            <w:tcW w:w="2431" w:type="dxa"/>
          </w:tcPr>
          <w:p w14:paraId="0C7083DC" w14:textId="77777777" w:rsidR="00CC7874" w:rsidRDefault="00CC7874" w:rsidP="00B67095">
            <w:pPr>
              <w:rPr>
                <w:lang w:val="en-GB"/>
              </w:rPr>
            </w:pPr>
            <w:r>
              <w:rPr>
                <w:lang w:val="en-GB"/>
              </w:rPr>
              <w:t xml:space="preserve">Scope </w:t>
            </w:r>
          </w:p>
        </w:tc>
        <w:tc>
          <w:tcPr>
            <w:tcW w:w="6942" w:type="dxa"/>
          </w:tcPr>
          <w:p w14:paraId="537F42EC" w14:textId="77777777" w:rsidR="00CC7874" w:rsidRDefault="00CC7874" w:rsidP="00B67095">
            <w:pPr>
              <w:rPr>
                <w:lang w:val="en-GB"/>
              </w:rPr>
            </w:pPr>
            <w:r>
              <w:rPr>
                <w:lang w:val="en-GB"/>
              </w:rPr>
              <w:t>Beauty Supply System</w:t>
            </w:r>
          </w:p>
        </w:tc>
      </w:tr>
      <w:tr w:rsidR="00CC7874" w14:paraId="3D16718E" w14:textId="77777777" w:rsidTr="00B67095">
        <w:trPr>
          <w:trHeight w:val="299"/>
        </w:trPr>
        <w:tc>
          <w:tcPr>
            <w:tcW w:w="2431" w:type="dxa"/>
          </w:tcPr>
          <w:p w14:paraId="64CBE231" w14:textId="77777777" w:rsidR="00CC7874" w:rsidRDefault="00CC7874" w:rsidP="00B67095">
            <w:pPr>
              <w:rPr>
                <w:lang w:val="en-GB"/>
              </w:rPr>
            </w:pPr>
            <w:r>
              <w:rPr>
                <w:lang w:val="en-GB"/>
              </w:rPr>
              <w:t>Level</w:t>
            </w:r>
          </w:p>
        </w:tc>
        <w:tc>
          <w:tcPr>
            <w:tcW w:w="6942" w:type="dxa"/>
          </w:tcPr>
          <w:p w14:paraId="7CB16902" w14:textId="77777777" w:rsidR="00CC7874" w:rsidRDefault="00CC7874" w:rsidP="00B67095">
            <w:pPr>
              <w:rPr>
                <w:lang w:val="en-GB"/>
              </w:rPr>
            </w:pPr>
            <w:r>
              <w:rPr>
                <w:lang w:val="en-GB"/>
              </w:rPr>
              <w:t>User Level</w:t>
            </w:r>
          </w:p>
        </w:tc>
      </w:tr>
      <w:tr w:rsidR="00CC7874" w14:paraId="6BD8A804" w14:textId="77777777" w:rsidTr="00B67095">
        <w:trPr>
          <w:trHeight w:val="291"/>
        </w:trPr>
        <w:tc>
          <w:tcPr>
            <w:tcW w:w="2431" w:type="dxa"/>
          </w:tcPr>
          <w:p w14:paraId="210F29EE" w14:textId="77777777" w:rsidR="00CC7874" w:rsidRDefault="00CC7874" w:rsidP="00B67095">
            <w:pPr>
              <w:rPr>
                <w:lang w:val="en-GB"/>
              </w:rPr>
            </w:pPr>
            <w:r>
              <w:rPr>
                <w:lang w:val="en-GB"/>
              </w:rPr>
              <w:t>Intention Context</w:t>
            </w:r>
          </w:p>
        </w:tc>
        <w:tc>
          <w:tcPr>
            <w:tcW w:w="6942" w:type="dxa"/>
          </w:tcPr>
          <w:p w14:paraId="5DC86507" w14:textId="77777777" w:rsidR="00CC7874" w:rsidRDefault="00CC7874" w:rsidP="00B67095">
            <w:pPr>
              <w:rPr>
                <w:lang w:val="en-GB"/>
              </w:rPr>
            </w:pPr>
            <w:r>
              <w:rPr>
                <w:lang w:val="en-GB"/>
              </w:rPr>
              <w:t>If a client doesn’t want to own his account anymore, he can deactivate it</w:t>
            </w:r>
          </w:p>
        </w:tc>
      </w:tr>
      <w:tr w:rsidR="00CC7874" w14:paraId="61A04D9A" w14:textId="77777777" w:rsidTr="00B67095">
        <w:trPr>
          <w:trHeight w:val="286"/>
        </w:trPr>
        <w:tc>
          <w:tcPr>
            <w:tcW w:w="2431" w:type="dxa"/>
          </w:tcPr>
          <w:p w14:paraId="71B27F8F" w14:textId="77777777" w:rsidR="00CC7874" w:rsidRDefault="00CC7874" w:rsidP="00B67095">
            <w:pPr>
              <w:rPr>
                <w:lang w:val="en-GB"/>
              </w:rPr>
            </w:pPr>
            <w:r>
              <w:rPr>
                <w:lang w:val="en-GB"/>
              </w:rPr>
              <w:t>Minimum Guarantees</w:t>
            </w:r>
          </w:p>
        </w:tc>
        <w:tc>
          <w:tcPr>
            <w:tcW w:w="6942" w:type="dxa"/>
          </w:tcPr>
          <w:p w14:paraId="67D4968B" w14:textId="77777777" w:rsidR="00CC7874" w:rsidRDefault="00CC7874" w:rsidP="00B67095">
            <w:pPr>
              <w:rPr>
                <w:lang w:val="en-GB"/>
              </w:rPr>
            </w:pPr>
            <w:r w:rsidRPr="008211E7">
              <w:rPr>
                <w:lang w:val="en-GB"/>
              </w:rPr>
              <w:t xml:space="preserve">User has </w:t>
            </w:r>
            <w:r>
              <w:rPr>
                <w:lang w:val="en-GB"/>
              </w:rPr>
              <w:t>given the request but the system has crashed</w:t>
            </w:r>
          </w:p>
        </w:tc>
      </w:tr>
      <w:tr w:rsidR="00CC7874" w14:paraId="2C2E634F" w14:textId="77777777" w:rsidTr="00B67095">
        <w:trPr>
          <w:trHeight w:val="286"/>
        </w:trPr>
        <w:tc>
          <w:tcPr>
            <w:tcW w:w="2431" w:type="dxa"/>
          </w:tcPr>
          <w:p w14:paraId="5DCDF77E" w14:textId="77777777" w:rsidR="00CC7874" w:rsidRDefault="00CC7874" w:rsidP="00B67095">
            <w:pPr>
              <w:rPr>
                <w:lang w:val="en-GB"/>
              </w:rPr>
            </w:pPr>
            <w:r>
              <w:rPr>
                <w:lang w:val="en-GB"/>
              </w:rPr>
              <w:t>Success Guarantees</w:t>
            </w:r>
          </w:p>
        </w:tc>
        <w:tc>
          <w:tcPr>
            <w:tcW w:w="6942" w:type="dxa"/>
          </w:tcPr>
          <w:p w14:paraId="419C81DA" w14:textId="77777777" w:rsidR="00CC7874" w:rsidRDefault="00CC7874" w:rsidP="00B67095">
            <w:pPr>
              <w:rPr>
                <w:lang w:val="en-GB"/>
              </w:rPr>
            </w:pPr>
            <w:r>
              <w:rPr>
                <w:lang w:val="en-GB"/>
              </w:rPr>
              <w:t>User has its response and deactivates account successfully</w:t>
            </w:r>
          </w:p>
        </w:tc>
      </w:tr>
      <w:tr w:rsidR="00CC7874" w14:paraId="61288139" w14:textId="77777777" w:rsidTr="00B67095">
        <w:trPr>
          <w:trHeight w:val="286"/>
        </w:trPr>
        <w:tc>
          <w:tcPr>
            <w:tcW w:w="2431" w:type="dxa"/>
          </w:tcPr>
          <w:p w14:paraId="0AA4A2BF" w14:textId="77777777" w:rsidR="00CC7874" w:rsidRDefault="00CC7874" w:rsidP="00B67095">
            <w:pPr>
              <w:rPr>
                <w:lang w:val="en-GB"/>
              </w:rPr>
            </w:pPr>
            <w:r>
              <w:rPr>
                <w:lang w:val="en-GB"/>
              </w:rPr>
              <w:t>Primary Actor</w:t>
            </w:r>
          </w:p>
        </w:tc>
        <w:tc>
          <w:tcPr>
            <w:tcW w:w="6942" w:type="dxa"/>
          </w:tcPr>
          <w:p w14:paraId="69043314" w14:textId="77777777" w:rsidR="00CC7874" w:rsidRDefault="00CC7874" w:rsidP="00B67095">
            <w:pPr>
              <w:rPr>
                <w:lang w:val="en-GB"/>
              </w:rPr>
            </w:pPr>
            <w:r>
              <w:rPr>
                <w:lang w:val="en-GB"/>
              </w:rPr>
              <w:t>Beauty Supply Client</w:t>
            </w:r>
          </w:p>
        </w:tc>
      </w:tr>
      <w:tr w:rsidR="00CC7874" w14:paraId="730FADBF" w14:textId="77777777" w:rsidTr="00B67095">
        <w:trPr>
          <w:trHeight w:val="299"/>
        </w:trPr>
        <w:tc>
          <w:tcPr>
            <w:tcW w:w="2431" w:type="dxa"/>
          </w:tcPr>
          <w:p w14:paraId="69F24451" w14:textId="77777777" w:rsidR="00CC7874" w:rsidRDefault="00CC7874" w:rsidP="00B67095">
            <w:pPr>
              <w:rPr>
                <w:lang w:val="en-GB"/>
              </w:rPr>
            </w:pPr>
            <w:r>
              <w:rPr>
                <w:lang w:val="en-GB"/>
              </w:rPr>
              <w:t>Stakeholder Interest</w:t>
            </w:r>
          </w:p>
        </w:tc>
        <w:tc>
          <w:tcPr>
            <w:tcW w:w="6942" w:type="dxa"/>
          </w:tcPr>
          <w:p w14:paraId="0E33C4C0" w14:textId="77777777" w:rsidR="00CC7874" w:rsidRDefault="00CC7874" w:rsidP="00B67095">
            <w:pPr>
              <w:rPr>
                <w:lang w:val="en-GB"/>
              </w:rPr>
            </w:pPr>
            <w:r w:rsidRPr="008211E7">
              <w:rPr>
                <w:lang w:val="en-GB"/>
              </w:rPr>
              <w:t>The organizer of the event can keep track automatically</w:t>
            </w:r>
            <w:r>
              <w:rPr>
                <w:lang w:val="en-GB"/>
              </w:rPr>
              <w:t xml:space="preserve"> of the progress</w:t>
            </w:r>
          </w:p>
        </w:tc>
      </w:tr>
      <w:tr w:rsidR="00CC7874" w14:paraId="6AB7FF05" w14:textId="77777777" w:rsidTr="00B67095">
        <w:trPr>
          <w:trHeight w:val="58"/>
        </w:trPr>
        <w:tc>
          <w:tcPr>
            <w:tcW w:w="2431" w:type="dxa"/>
          </w:tcPr>
          <w:p w14:paraId="3B897AD6" w14:textId="77777777" w:rsidR="00CC7874" w:rsidRDefault="00CC7874" w:rsidP="00B67095">
            <w:pPr>
              <w:rPr>
                <w:lang w:val="en-GB"/>
              </w:rPr>
            </w:pPr>
            <w:r>
              <w:rPr>
                <w:lang w:val="en-GB"/>
              </w:rPr>
              <w:t>Precondition</w:t>
            </w:r>
          </w:p>
        </w:tc>
        <w:tc>
          <w:tcPr>
            <w:tcW w:w="6942" w:type="dxa"/>
          </w:tcPr>
          <w:p w14:paraId="243A46B9" w14:textId="77777777" w:rsidR="00CC7874" w:rsidRDefault="00CC7874" w:rsidP="00B67095">
            <w:pPr>
              <w:rPr>
                <w:lang w:val="en-GB"/>
              </w:rPr>
            </w:pPr>
            <w:r>
              <w:rPr>
                <w:lang w:val="en-GB"/>
              </w:rPr>
              <w:t>Previous email and password</w:t>
            </w:r>
          </w:p>
        </w:tc>
      </w:tr>
    </w:tbl>
    <w:p w14:paraId="2FBF5E86" w14:textId="77777777" w:rsidR="00CC7874" w:rsidRDefault="00CC7874" w:rsidP="00CC7874">
      <w:pPr>
        <w:rPr>
          <w:lang w:val="en-GB"/>
        </w:rPr>
      </w:pPr>
    </w:p>
    <w:tbl>
      <w:tblPr>
        <w:tblStyle w:val="TableGrid"/>
        <w:tblW w:w="9373" w:type="dxa"/>
        <w:tblLook w:val="04A0" w:firstRow="1" w:lastRow="0" w:firstColumn="1" w:lastColumn="0" w:noHBand="0" w:noVBand="1"/>
      </w:tblPr>
      <w:tblGrid>
        <w:gridCol w:w="2431"/>
        <w:gridCol w:w="6942"/>
      </w:tblGrid>
      <w:tr w:rsidR="00CC7874" w14:paraId="5D824688" w14:textId="77777777" w:rsidTr="00B67095">
        <w:trPr>
          <w:trHeight w:val="286"/>
        </w:trPr>
        <w:tc>
          <w:tcPr>
            <w:tcW w:w="2431" w:type="dxa"/>
          </w:tcPr>
          <w:p w14:paraId="5B9A103F" w14:textId="77777777" w:rsidR="00CC7874" w:rsidRDefault="00CC7874" w:rsidP="00B67095">
            <w:pPr>
              <w:rPr>
                <w:lang w:val="en-GB"/>
              </w:rPr>
            </w:pPr>
            <w:r>
              <w:rPr>
                <w:lang w:val="en-GB"/>
              </w:rPr>
              <w:t>Use Case (UC_2.1):</w:t>
            </w:r>
          </w:p>
        </w:tc>
        <w:tc>
          <w:tcPr>
            <w:tcW w:w="6942" w:type="dxa"/>
          </w:tcPr>
          <w:p w14:paraId="406E2B5C" w14:textId="77777777" w:rsidR="00CC7874" w:rsidRDefault="00CC7874" w:rsidP="00B67095">
            <w:pPr>
              <w:rPr>
                <w:lang w:val="en-GB"/>
              </w:rPr>
            </w:pPr>
            <w:r>
              <w:rPr>
                <w:lang w:val="en-GB"/>
              </w:rPr>
              <w:t xml:space="preserve">                                       Login</w:t>
            </w:r>
          </w:p>
        </w:tc>
      </w:tr>
      <w:tr w:rsidR="00CC7874" w14:paraId="6AB3BA77" w14:textId="77777777" w:rsidTr="00B67095">
        <w:trPr>
          <w:trHeight w:val="286"/>
        </w:trPr>
        <w:tc>
          <w:tcPr>
            <w:tcW w:w="2431" w:type="dxa"/>
          </w:tcPr>
          <w:p w14:paraId="69D8AEA3" w14:textId="77777777" w:rsidR="00CC7874" w:rsidRDefault="00CC7874" w:rsidP="00B67095">
            <w:pPr>
              <w:rPr>
                <w:lang w:val="en-GB"/>
              </w:rPr>
            </w:pPr>
            <w:r>
              <w:rPr>
                <w:lang w:val="en-GB"/>
              </w:rPr>
              <w:t xml:space="preserve">Scope </w:t>
            </w:r>
          </w:p>
        </w:tc>
        <w:tc>
          <w:tcPr>
            <w:tcW w:w="6942" w:type="dxa"/>
          </w:tcPr>
          <w:p w14:paraId="38B09E3F" w14:textId="77777777" w:rsidR="00CC7874" w:rsidRDefault="00CC7874" w:rsidP="00B67095">
            <w:pPr>
              <w:rPr>
                <w:lang w:val="en-GB"/>
              </w:rPr>
            </w:pPr>
            <w:r>
              <w:rPr>
                <w:lang w:val="en-GB"/>
              </w:rPr>
              <w:t>Beauty Supply System</w:t>
            </w:r>
          </w:p>
        </w:tc>
      </w:tr>
      <w:tr w:rsidR="00CC7874" w14:paraId="5BCFB997" w14:textId="77777777" w:rsidTr="00B67095">
        <w:trPr>
          <w:trHeight w:val="299"/>
        </w:trPr>
        <w:tc>
          <w:tcPr>
            <w:tcW w:w="2431" w:type="dxa"/>
          </w:tcPr>
          <w:p w14:paraId="0C05506F" w14:textId="77777777" w:rsidR="00CC7874" w:rsidRDefault="00CC7874" w:rsidP="00B67095">
            <w:pPr>
              <w:rPr>
                <w:lang w:val="en-GB"/>
              </w:rPr>
            </w:pPr>
            <w:r>
              <w:rPr>
                <w:lang w:val="en-GB"/>
              </w:rPr>
              <w:t>Level</w:t>
            </w:r>
          </w:p>
        </w:tc>
        <w:tc>
          <w:tcPr>
            <w:tcW w:w="6942" w:type="dxa"/>
          </w:tcPr>
          <w:p w14:paraId="42EB66B3" w14:textId="77777777" w:rsidR="00CC7874" w:rsidRDefault="00CC7874" w:rsidP="00B67095">
            <w:pPr>
              <w:rPr>
                <w:lang w:val="en-GB"/>
              </w:rPr>
            </w:pPr>
            <w:r>
              <w:rPr>
                <w:lang w:val="en-GB"/>
              </w:rPr>
              <w:t>User Level</w:t>
            </w:r>
          </w:p>
        </w:tc>
      </w:tr>
      <w:tr w:rsidR="00CC7874" w14:paraId="2021FE7E" w14:textId="77777777" w:rsidTr="00B67095">
        <w:trPr>
          <w:trHeight w:val="561"/>
        </w:trPr>
        <w:tc>
          <w:tcPr>
            <w:tcW w:w="2431" w:type="dxa"/>
          </w:tcPr>
          <w:p w14:paraId="4B0FCA85" w14:textId="77777777" w:rsidR="00CC7874" w:rsidRDefault="00CC7874" w:rsidP="00B67095">
            <w:pPr>
              <w:rPr>
                <w:lang w:val="en-GB"/>
              </w:rPr>
            </w:pPr>
            <w:r>
              <w:rPr>
                <w:lang w:val="en-GB"/>
              </w:rPr>
              <w:t>Intention Context</w:t>
            </w:r>
          </w:p>
        </w:tc>
        <w:tc>
          <w:tcPr>
            <w:tcW w:w="6942" w:type="dxa"/>
          </w:tcPr>
          <w:p w14:paraId="37D9230A" w14:textId="77777777" w:rsidR="00CC7874" w:rsidRDefault="00CC7874" w:rsidP="00B67095">
            <w:pPr>
              <w:rPr>
                <w:lang w:val="en-GB"/>
              </w:rPr>
            </w:pPr>
            <w:r>
              <w:rPr>
                <w:lang w:val="en-GB"/>
              </w:rPr>
              <w:t>Any user who wants to be part of this website needs an account so he can login.</w:t>
            </w:r>
          </w:p>
        </w:tc>
      </w:tr>
      <w:tr w:rsidR="00CC7874" w14:paraId="3BE5E54D" w14:textId="77777777" w:rsidTr="00B67095">
        <w:trPr>
          <w:trHeight w:val="286"/>
        </w:trPr>
        <w:tc>
          <w:tcPr>
            <w:tcW w:w="2431" w:type="dxa"/>
          </w:tcPr>
          <w:p w14:paraId="532CE2AB" w14:textId="77777777" w:rsidR="00CC7874" w:rsidRDefault="00CC7874" w:rsidP="00B67095">
            <w:pPr>
              <w:rPr>
                <w:lang w:val="en-GB"/>
              </w:rPr>
            </w:pPr>
            <w:r>
              <w:rPr>
                <w:lang w:val="en-GB"/>
              </w:rPr>
              <w:t>Minimum Guarantees</w:t>
            </w:r>
          </w:p>
        </w:tc>
        <w:tc>
          <w:tcPr>
            <w:tcW w:w="6942" w:type="dxa"/>
          </w:tcPr>
          <w:p w14:paraId="7C008B1E" w14:textId="77777777" w:rsidR="00CC7874" w:rsidRDefault="00CC7874" w:rsidP="00B67095">
            <w:pPr>
              <w:rPr>
                <w:lang w:val="en-GB"/>
              </w:rPr>
            </w:pPr>
            <w:r>
              <w:rPr>
                <w:lang w:val="en-GB"/>
              </w:rPr>
              <w:t>The password is not correct and login error is displayed</w:t>
            </w:r>
          </w:p>
        </w:tc>
      </w:tr>
      <w:tr w:rsidR="00CC7874" w14:paraId="13F1CF25" w14:textId="77777777" w:rsidTr="00B67095">
        <w:trPr>
          <w:trHeight w:val="286"/>
        </w:trPr>
        <w:tc>
          <w:tcPr>
            <w:tcW w:w="2431" w:type="dxa"/>
          </w:tcPr>
          <w:p w14:paraId="7D9A87EC" w14:textId="77777777" w:rsidR="00CC7874" w:rsidRDefault="00CC7874" w:rsidP="00B67095">
            <w:pPr>
              <w:rPr>
                <w:lang w:val="en-GB"/>
              </w:rPr>
            </w:pPr>
            <w:r>
              <w:rPr>
                <w:lang w:val="en-GB"/>
              </w:rPr>
              <w:t>Success Guarantees</w:t>
            </w:r>
          </w:p>
        </w:tc>
        <w:tc>
          <w:tcPr>
            <w:tcW w:w="6942" w:type="dxa"/>
          </w:tcPr>
          <w:p w14:paraId="2C5D577B" w14:textId="77777777" w:rsidR="00CC7874" w:rsidRDefault="00CC7874" w:rsidP="00B67095">
            <w:pPr>
              <w:rPr>
                <w:lang w:val="en-GB"/>
              </w:rPr>
            </w:pPr>
            <w:r>
              <w:rPr>
                <w:lang w:val="en-GB"/>
              </w:rPr>
              <w:t>The user gives its email and its password, click login and he has now its account opened</w:t>
            </w:r>
          </w:p>
        </w:tc>
      </w:tr>
      <w:tr w:rsidR="00CC7874" w14:paraId="02042612" w14:textId="77777777" w:rsidTr="00B67095">
        <w:trPr>
          <w:trHeight w:val="286"/>
        </w:trPr>
        <w:tc>
          <w:tcPr>
            <w:tcW w:w="2431" w:type="dxa"/>
          </w:tcPr>
          <w:p w14:paraId="3EA48087" w14:textId="77777777" w:rsidR="00CC7874" w:rsidRDefault="00CC7874" w:rsidP="00B67095">
            <w:pPr>
              <w:rPr>
                <w:lang w:val="en-GB"/>
              </w:rPr>
            </w:pPr>
            <w:r>
              <w:rPr>
                <w:lang w:val="en-GB"/>
              </w:rPr>
              <w:t>Primary Actor</w:t>
            </w:r>
          </w:p>
        </w:tc>
        <w:tc>
          <w:tcPr>
            <w:tcW w:w="6942" w:type="dxa"/>
          </w:tcPr>
          <w:p w14:paraId="47E39CD3" w14:textId="77777777" w:rsidR="00CC7874" w:rsidRDefault="00CC7874" w:rsidP="00B67095">
            <w:pPr>
              <w:rPr>
                <w:lang w:val="en-GB"/>
              </w:rPr>
            </w:pPr>
            <w:r>
              <w:rPr>
                <w:lang w:val="en-GB"/>
              </w:rPr>
              <w:t>Beauty Supply Client</w:t>
            </w:r>
          </w:p>
        </w:tc>
      </w:tr>
      <w:tr w:rsidR="00CC7874" w14:paraId="5DE10D65" w14:textId="77777777" w:rsidTr="00B67095">
        <w:trPr>
          <w:trHeight w:val="299"/>
        </w:trPr>
        <w:tc>
          <w:tcPr>
            <w:tcW w:w="2431" w:type="dxa"/>
          </w:tcPr>
          <w:p w14:paraId="743524BA" w14:textId="77777777" w:rsidR="00CC7874" w:rsidRDefault="00CC7874" w:rsidP="00B67095">
            <w:pPr>
              <w:rPr>
                <w:lang w:val="en-GB"/>
              </w:rPr>
            </w:pPr>
            <w:r>
              <w:rPr>
                <w:lang w:val="en-GB"/>
              </w:rPr>
              <w:t>Stakeholder Interest</w:t>
            </w:r>
          </w:p>
        </w:tc>
        <w:tc>
          <w:tcPr>
            <w:tcW w:w="6942" w:type="dxa"/>
          </w:tcPr>
          <w:p w14:paraId="35CEE983" w14:textId="77777777" w:rsidR="00CC7874" w:rsidRDefault="00CC7874" w:rsidP="00B67095">
            <w:pPr>
              <w:rPr>
                <w:lang w:val="en-GB"/>
              </w:rPr>
            </w:pPr>
            <w:r>
              <w:rPr>
                <w:lang w:val="en-GB"/>
              </w:rPr>
              <w:t>To have as many users accounts as possible</w:t>
            </w:r>
          </w:p>
        </w:tc>
      </w:tr>
      <w:tr w:rsidR="00CC7874" w14:paraId="29DB3A3F" w14:textId="77777777" w:rsidTr="00B67095">
        <w:trPr>
          <w:trHeight w:val="299"/>
        </w:trPr>
        <w:tc>
          <w:tcPr>
            <w:tcW w:w="2431" w:type="dxa"/>
          </w:tcPr>
          <w:p w14:paraId="1DCBCE7C" w14:textId="77777777" w:rsidR="00CC7874" w:rsidRDefault="00CC7874" w:rsidP="00B67095">
            <w:pPr>
              <w:rPr>
                <w:lang w:val="en-GB"/>
              </w:rPr>
            </w:pPr>
            <w:r>
              <w:rPr>
                <w:lang w:val="en-GB"/>
              </w:rPr>
              <w:t>Precondition</w:t>
            </w:r>
          </w:p>
        </w:tc>
        <w:tc>
          <w:tcPr>
            <w:tcW w:w="6942" w:type="dxa"/>
          </w:tcPr>
          <w:p w14:paraId="2EBD2904" w14:textId="77777777" w:rsidR="00CC7874" w:rsidRDefault="00CC7874" w:rsidP="00B67095">
            <w:pPr>
              <w:rPr>
                <w:lang w:val="en-GB"/>
              </w:rPr>
            </w:pPr>
            <w:r>
              <w:rPr>
                <w:lang w:val="en-GB"/>
              </w:rPr>
              <w:t>Have an email and password</w:t>
            </w:r>
          </w:p>
        </w:tc>
      </w:tr>
    </w:tbl>
    <w:p w14:paraId="5A565AC7" w14:textId="77777777" w:rsidR="00CC7874" w:rsidRDefault="00CC7874" w:rsidP="00CC7874">
      <w:pPr>
        <w:rPr>
          <w:lang w:val="en-GB"/>
        </w:rPr>
      </w:pPr>
    </w:p>
    <w:tbl>
      <w:tblPr>
        <w:tblStyle w:val="TableGrid"/>
        <w:tblW w:w="9373" w:type="dxa"/>
        <w:tblLook w:val="04A0" w:firstRow="1" w:lastRow="0" w:firstColumn="1" w:lastColumn="0" w:noHBand="0" w:noVBand="1"/>
      </w:tblPr>
      <w:tblGrid>
        <w:gridCol w:w="2431"/>
        <w:gridCol w:w="6942"/>
      </w:tblGrid>
      <w:tr w:rsidR="00CC7874" w14:paraId="61DC35F6" w14:textId="77777777" w:rsidTr="00B67095">
        <w:trPr>
          <w:trHeight w:val="286"/>
        </w:trPr>
        <w:tc>
          <w:tcPr>
            <w:tcW w:w="2431" w:type="dxa"/>
          </w:tcPr>
          <w:p w14:paraId="3DE5609B" w14:textId="77777777" w:rsidR="00CC7874" w:rsidRDefault="00CC7874" w:rsidP="00B67095">
            <w:pPr>
              <w:rPr>
                <w:lang w:val="en-GB"/>
              </w:rPr>
            </w:pPr>
            <w:r>
              <w:rPr>
                <w:lang w:val="en-GB"/>
              </w:rPr>
              <w:t>Use Case (UC_2.1):</w:t>
            </w:r>
          </w:p>
        </w:tc>
        <w:tc>
          <w:tcPr>
            <w:tcW w:w="6942" w:type="dxa"/>
          </w:tcPr>
          <w:p w14:paraId="23B7EBC2" w14:textId="77777777" w:rsidR="00CC7874" w:rsidRDefault="00CC7874" w:rsidP="00B67095">
            <w:pPr>
              <w:rPr>
                <w:lang w:val="en-GB"/>
              </w:rPr>
            </w:pPr>
            <w:r>
              <w:rPr>
                <w:lang w:val="en-GB"/>
              </w:rPr>
              <w:t xml:space="preserve">                                       Register</w:t>
            </w:r>
          </w:p>
        </w:tc>
      </w:tr>
      <w:tr w:rsidR="00CC7874" w14:paraId="0E1FB266" w14:textId="77777777" w:rsidTr="00B67095">
        <w:trPr>
          <w:trHeight w:val="286"/>
        </w:trPr>
        <w:tc>
          <w:tcPr>
            <w:tcW w:w="2431" w:type="dxa"/>
          </w:tcPr>
          <w:p w14:paraId="580EF8F4" w14:textId="77777777" w:rsidR="00CC7874" w:rsidRDefault="00CC7874" w:rsidP="00B67095">
            <w:pPr>
              <w:rPr>
                <w:lang w:val="en-GB"/>
              </w:rPr>
            </w:pPr>
            <w:r>
              <w:rPr>
                <w:lang w:val="en-GB"/>
              </w:rPr>
              <w:lastRenderedPageBreak/>
              <w:t xml:space="preserve">Scope </w:t>
            </w:r>
          </w:p>
        </w:tc>
        <w:tc>
          <w:tcPr>
            <w:tcW w:w="6942" w:type="dxa"/>
          </w:tcPr>
          <w:p w14:paraId="517199A2" w14:textId="77777777" w:rsidR="00CC7874" w:rsidRDefault="00CC7874" w:rsidP="00B67095">
            <w:pPr>
              <w:rPr>
                <w:lang w:val="en-GB"/>
              </w:rPr>
            </w:pPr>
            <w:r>
              <w:rPr>
                <w:lang w:val="en-GB"/>
              </w:rPr>
              <w:t>Beauty Supply System</w:t>
            </w:r>
          </w:p>
        </w:tc>
      </w:tr>
      <w:tr w:rsidR="00CC7874" w14:paraId="5E834735" w14:textId="77777777" w:rsidTr="00B67095">
        <w:trPr>
          <w:trHeight w:val="299"/>
        </w:trPr>
        <w:tc>
          <w:tcPr>
            <w:tcW w:w="2431" w:type="dxa"/>
          </w:tcPr>
          <w:p w14:paraId="710B9EA9" w14:textId="77777777" w:rsidR="00CC7874" w:rsidRDefault="00CC7874" w:rsidP="00B67095">
            <w:pPr>
              <w:rPr>
                <w:lang w:val="en-GB"/>
              </w:rPr>
            </w:pPr>
            <w:r>
              <w:rPr>
                <w:lang w:val="en-GB"/>
              </w:rPr>
              <w:t>Level</w:t>
            </w:r>
          </w:p>
        </w:tc>
        <w:tc>
          <w:tcPr>
            <w:tcW w:w="6942" w:type="dxa"/>
          </w:tcPr>
          <w:p w14:paraId="65D2AEA8" w14:textId="77777777" w:rsidR="00CC7874" w:rsidRDefault="00CC7874" w:rsidP="00B67095">
            <w:pPr>
              <w:rPr>
                <w:lang w:val="en-GB"/>
              </w:rPr>
            </w:pPr>
            <w:r>
              <w:rPr>
                <w:lang w:val="en-GB"/>
              </w:rPr>
              <w:t>User Level</w:t>
            </w:r>
          </w:p>
        </w:tc>
      </w:tr>
      <w:tr w:rsidR="00CC7874" w14:paraId="1D0DB28D" w14:textId="77777777" w:rsidTr="00B67095">
        <w:trPr>
          <w:trHeight w:val="471"/>
        </w:trPr>
        <w:tc>
          <w:tcPr>
            <w:tcW w:w="2431" w:type="dxa"/>
          </w:tcPr>
          <w:p w14:paraId="6D4FB6D6" w14:textId="77777777" w:rsidR="00CC7874" w:rsidRDefault="00CC7874" w:rsidP="00B67095">
            <w:pPr>
              <w:rPr>
                <w:lang w:val="en-GB"/>
              </w:rPr>
            </w:pPr>
            <w:r>
              <w:rPr>
                <w:lang w:val="en-GB"/>
              </w:rPr>
              <w:t>Intention Context</w:t>
            </w:r>
          </w:p>
        </w:tc>
        <w:tc>
          <w:tcPr>
            <w:tcW w:w="6942" w:type="dxa"/>
          </w:tcPr>
          <w:p w14:paraId="26260FE1" w14:textId="77777777" w:rsidR="00CC7874" w:rsidRPr="00D259BB" w:rsidRDefault="00CC7874" w:rsidP="00B67095">
            <w:pPr>
              <w:rPr>
                <w:lang w:val="en-GB"/>
              </w:rPr>
            </w:pPr>
            <w:r w:rsidRPr="00D259BB">
              <w:rPr>
                <w:lang w:val="en-GB"/>
              </w:rPr>
              <w:t xml:space="preserve">To be able to register a new </w:t>
            </w:r>
            <w:r>
              <w:rPr>
                <w:lang w:val="en-GB"/>
              </w:rPr>
              <w:t xml:space="preserve">client </w:t>
            </w:r>
            <w:r w:rsidRPr="00D259BB">
              <w:rPr>
                <w:lang w:val="en-GB"/>
              </w:rPr>
              <w:t>in the system and update all the</w:t>
            </w:r>
          </w:p>
          <w:p w14:paraId="1D3BE004" w14:textId="77777777" w:rsidR="00CC7874" w:rsidRDefault="00CC7874" w:rsidP="00B67095">
            <w:pPr>
              <w:rPr>
                <w:lang w:val="en-GB"/>
              </w:rPr>
            </w:pPr>
            <w:r w:rsidRPr="00D259BB">
              <w:rPr>
                <w:lang w:val="en-GB"/>
              </w:rPr>
              <w:t>information on the database</w:t>
            </w:r>
            <w:r>
              <w:rPr>
                <w:lang w:val="en-GB"/>
              </w:rPr>
              <w:t>.</w:t>
            </w:r>
          </w:p>
        </w:tc>
      </w:tr>
      <w:tr w:rsidR="00CC7874" w14:paraId="3E110B75" w14:textId="77777777" w:rsidTr="00B67095">
        <w:trPr>
          <w:trHeight w:val="286"/>
        </w:trPr>
        <w:tc>
          <w:tcPr>
            <w:tcW w:w="2431" w:type="dxa"/>
          </w:tcPr>
          <w:p w14:paraId="31878E6F" w14:textId="77777777" w:rsidR="00CC7874" w:rsidRDefault="00CC7874" w:rsidP="00B67095">
            <w:pPr>
              <w:rPr>
                <w:lang w:val="en-GB"/>
              </w:rPr>
            </w:pPr>
            <w:r>
              <w:rPr>
                <w:lang w:val="en-GB"/>
              </w:rPr>
              <w:t>Minimum Guarantees</w:t>
            </w:r>
          </w:p>
        </w:tc>
        <w:tc>
          <w:tcPr>
            <w:tcW w:w="6942" w:type="dxa"/>
          </w:tcPr>
          <w:p w14:paraId="38700F8B" w14:textId="77777777" w:rsidR="00CC7874" w:rsidRDefault="00CC7874" w:rsidP="00B67095">
            <w:pPr>
              <w:rPr>
                <w:lang w:val="en-GB"/>
              </w:rPr>
            </w:pPr>
            <w:r w:rsidRPr="00D259BB">
              <w:rPr>
                <w:lang w:val="en-GB"/>
              </w:rPr>
              <w:t xml:space="preserve">The system shows the filling form for the </w:t>
            </w:r>
            <w:r>
              <w:rPr>
                <w:lang w:val="en-GB"/>
              </w:rPr>
              <w:t>client</w:t>
            </w:r>
          </w:p>
        </w:tc>
      </w:tr>
      <w:tr w:rsidR="00CC7874" w14:paraId="2D649713" w14:textId="77777777" w:rsidTr="00B67095">
        <w:trPr>
          <w:trHeight w:val="286"/>
        </w:trPr>
        <w:tc>
          <w:tcPr>
            <w:tcW w:w="2431" w:type="dxa"/>
          </w:tcPr>
          <w:p w14:paraId="2EF157AE" w14:textId="77777777" w:rsidR="00CC7874" w:rsidRDefault="00CC7874" w:rsidP="00B67095">
            <w:pPr>
              <w:rPr>
                <w:lang w:val="en-GB"/>
              </w:rPr>
            </w:pPr>
            <w:r>
              <w:rPr>
                <w:lang w:val="en-GB"/>
              </w:rPr>
              <w:t>Success Guarantees</w:t>
            </w:r>
          </w:p>
        </w:tc>
        <w:tc>
          <w:tcPr>
            <w:tcW w:w="6942" w:type="dxa"/>
          </w:tcPr>
          <w:p w14:paraId="7BBD6F52" w14:textId="77777777" w:rsidR="00CC7874" w:rsidRDefault="00CC7874" w:rsidP="00B67095">
            <w:pPr>
              <w:rPr>
                <w:lang w:val="en-GB"/>
              </w:rPr>
            </w:pPr>
            <w:r w:rsidRPr="00D259BB">
              <w:rPr>
                <w:lang w:val="en-GB"/>
              </w:rPr>
              <w:t xml:space="preserve">The </w:t>
            </w:r>
            <w:r>
              <w:rPr>
                <w:lang w:val="en-GB"/>
              </w:rPr>
              <w:t>client</w:t>
            </w:r>
            <w:r w:rsidRPr="00D259BB">
              <w:rPr>
                <w:lang w:val="en-GB"/>
              </w:rPr>
              <w:t xml:space="preserve"> data are successfully updated into the database and the </w:t>
            </w:r>
            <w:r>
              <w:rPr>
                <w:lang w:val="en-GB"/>
              </w:rPr>
              <w:t>client</w:t>
            </w:r>
            <w:r w:rsidRPr="00D259BB">
              <w:rPr>
                <w:lang w:val="en-GB"/>
              </w:rPr>
              <w:t xml:space="preserve"> is</w:t>
            </w:r>
            <w:r>
              <w:rPr>
                <w:lang w:val="en-GB"/>
              </w:rPr>
              <w:t xml:space="preserve"> </w:t>
            </w:r>
            <w:r w:rsidRPr="00D259BB">
              <w:rPr>
                <w:lang w:val="en-GB"/>
              </w:rPr>
              <w:t>entered in the system</w:t>
            </w:r>
          </w:p>
        </w:tc>
      </w:tr>
      <w:tr w:rsidR="00CC7874" w14:paraId="1C97FC8C" w14:textId="77777777" w:rsidTr="00B67095">
        <w:trPr>
          <w:trHeight w:val="286"/>
        </w:trPr>
        <w:tc>
          <w:tcPr>
            <w:tcW w:w="2431" w:type="dxa"/>
          </w:tcPr>
          <w:p w14:paraId="0704782A" w14:textId="77777777" w:rsidR="00CC7874" w:rsidRDefault="00CC7874" w:rsidP="00B67095">
            <w:pPr>
              <w:rPr>
                <w:lang w:val="en-GB"/>
              </w:rPr>
            </w:pPr>
            <w:r>
              <w:rPr>
                <w:lang w:val="en-GB"/>
              </w:rPr>
              <w:t>Primary Actor</w:t>
            </w:r>
          </w:p>
        </w:tc>
        <w:tc>
          <w:tcPr>
            <w:tcW w:w="6942" w:type="dxa"/>
          </w:tcPr>
          <w:p w14:paraId="5182A8F1" w14:textId="77777777" w:rsidR="00CC7874" w:rsidRDefault="00CC7874" w:rsidP="00B67095">
            <w:pPr>
              <w:rPr>
                <w:lang w:val="en-GB"/>
              </w:rPr>
            </w:pPr>
            <w:r>
              <w:rPr>
                <w:lang w:val="en-GB"/>
              </w:rPr>
              <w:t>Beauty Supply Employee</w:t>
            </w:r>
          </w:p>
        </w:tc>
      </w:tr>
      <w:tr w:rsidR="00CC7874" w14:paraId="56C370D9" w14:textId="77777777" w:rsidTr="00B67095">
        <w:trPr>
          <w:trHeight w:val="299"/>
        </w:trPr>
        <w:tc>
          <w:tcPr>
            <w:tcW w:w="2431" w:type="dxa"/>
          </w:tcPr>
          <w:p w14:paraId="0DC035EB" w14:textId="77777777" w:rsidR="00CC7874" w:rsidRDefault="00CC7874" w:rsidP="00B67095">
            <w:pPr>
              <w:rPr>
                <w:lang w:val="en-GB"/>
              </w:rPr>
            </w:pPr>
            <w:r>
              <w:rPr>
                <w:lang w:val="en-GB"/>
              </w:rPr>
              <w:t>Stakeholder Interest</w:t>
            </w:r>
          </w:p>
        </w:tc>
        <w:tc>
          <w:tcPr>
            <w:tcW w:w="6942" w:type="dxa"/>
          </w:tcPr>
          <w:p w14:paraId="21E12E8C" w14:textId="77777777" w:rsidR="00CC7874" w:rsidRDefault="00CC7874" w:rsidP="00B67095">
            <w:pPr>
              <w:rPr>
                <w:lang w:val="en-GB"/>
              </w:rPr>
            </w:pPr>
            <w:r w:rsidRPr="00D259BB">
              <w:rPr>
                <w:lang w:val="en-GB"/>
              </w:rPr>
              <w:t xml:space="preserve">To be able to add a new </w:t>
            </w:r>
            <w:r>
              <w:rPr>
                <w:lang w:val="en-GB"/>
              </w:rPr>
              <w:t>client</w:t>
            </w:r>
            <w:r w:rsidRPr="00D259BB">
              <w:rPr>
                <w:lang w:val="en-GB"/>
              </w:rPr>
              <w:t xml:space="preserve"> with the correct information</w:t>
            </w:r>
          </w:p>
        </w:tc>
      </w:tr>
      <w:tr w:rsidR="00CC7874" w14:paraId="2BE45188" w14:textId="77777777" w:rsidTr="00B67095">
        <w:trPr>
          <w:trHeight w:val="299"/>
        </w:trPr>
        <w:tc>
          <w:tcPr>
            <w:tcW w:w="2431" w:type="dxa"/>
          </w:tcPr>
          <w:p w14:paraId="22CD1352" w14:textId="77777777" w:rsidR="00CC7874" w:rsidRDefault="00CC7874" w:rsidP="00B67095">
            <w:pPr>
              <w:rPr>
                <w:lang w:val="en-GB"/>
              </w:rPr>
            </w:pPr>
            <w:r>
              <w:rPr>
                <w:lang w:val="en-GB"/>
              </w:rPr>
              <w:t>Precondition</w:t>
            </w:r>
          </w:p>
        </w:tc>
        <w:tc>
          <w:tcPr>
            <w:tcW w:w="6942" w:type="dxa"/>
          </w:tcPr>
          <w:p w14:paraId="306AE624" w14:textId="77777777" w:rsidR="00CC7874" w:rsidRPr="00D259BB" w:rsidRDefault="00CC7874" w:rsidP="00B67095">
            <w:pPr>
              <w:rPr>
                <w:lang w:val="en-GB"/>
              </w:rPr>
            </w:pPr>
            <w:r w:rsidRPr="00D259BB">
              <w:rPr>
                <w:lang w:val="en-GB"/>
              </w:rPr>
              <w:t>The user should be logged in the system and enter all the required</w:t>
            </w:r>
          </w:p>
          <w:p w14:paraId="100BB325" w14:textId="77777777" w:rsidR="00CC7874" w:rsidRDefault="00CC7874" w:rsidP="00B67095">
            <w:pPr>
              <w:rPr>
                <w:lang w:val="en-GB"/>
              </w:rPr>
            </w:pPr>
            <w:r w:rsidRPr="00D259BB">
              <w:rPr>
                <w:lang w:val="en-GB"/>
              </w:rPr>
              <w:t>information</w:t>
            </w:r>
          </w:p>
        </w:tc>
      </w:tr>
    </w:tbl>
    <w:p w14:paraId="7118A5FF" w14:textId="77777777" w:rsidR="00CC7874" w:rsidRDefault="00CC7874" w:rsidP="00CC7874">
      <w:pPr>
        <w:rPr>
          <w:lang w:val="en-GB"/>
        </w:rPr>
      </w:pPr>
    </w:p>
    <w:p w14:paraId="59A50E70" w14:textId="77777777" w:rsidR="00CC7874" w:rsidRDefault="00CC7874" w:rsidP="00CC7874">
      <w:pPr>
        <w:rPr>
          <w:lang w:val="en-GB"/>
        </w:rPr>
      </w:pPr>
    </w:p>
    <w:tbl>
      <w:tblPr>
        <w:tblStyle w:val="TableGrid"/>
        <w:tblW w:w="9373" w:type="dxa"/>
        <w:tblLook w:val="04A0" w:firstRow="1" w:lastRow="0" w:firstColumn="1" w:lastColumn="0" w:noHBand="0" w:noVBand="1"/>
      </w:tblPr>
      <w:tblGrid>
        <w:gridCol w:w="2431"/>
        <w:gridCol w:w="6942"/>
      </w:tblGrid>
      <w:tr w:rsidR="00CC7874" w14:paraId="29ADC610" w14:textId="77777777" w:rsidTr="00B67095">
        <w:trPr>
          <w:trHeight w:val="286"/>
        </w:trPr>
        <w:tc>
          <w:tcPr>
            <w:tcW w:w="2431" w:type="dxa"/>
          </w:tcPr>
          <w:p w14:paraId="2C27C09F" w14:textId="77777777" w:rsidR="00CC7874" w:rsidRDefault="00CC7874" w:rsidP="00B67095">
            <w:pPr>
              <w:rPr>
                <w:lang w:val="en-GB"/>
              </w:rPr>
            </w:pPr>
            <w:r>
              <w:rPr>
                <w:lang w:val="en-GB"/>
              </w:rPr>
              <w:t>Use Case (UC_2.1):</w:t>
            </w:r>
          </w:p>
        </w:tc>
        <w:tc>
          <w:tcPr>
            <w:tcW w:w="6942" w:type="dxa"/>
          </w:tcPr>
          <w:p w14:paraId="0C1556C0" w14:textId="77777777" w:rsidR="00CC7874" w:rsidRDefault="00CC7874" w:rsidP="00B67095">
            <w:pPr>
              <w:rPr>
                <w:lang w:val="en-GB"/>
              </w:rPr>
            </w:pPr>
            <w:r>
              <w:rPr>
                <w:lang w:val="en-GB"/>
              </w:rPr>
              <w:t xml:space="preserve">                                       Reply to Clients</w:t>
            </w:r>
          </w:p>
        </w:tc>
      </w:tr>
      <w:tr w:rsidR="00CC7874" w14:paraId="278B27E2" w14:textId="77777777" w:rsidTr="00B67095">
        <w:trPr>
          <w:trHeight w:val="286"/>
        </w:trPr>
        <w:tc>
          <w:tcPr>
            <w:tcW w:w="2431" w:type="dxa"/>
          </w:tcPr>
          <w:p w14:paraId="0A942424" w14:textId="77777777" w:rsidR="00CC7874" w:rsidRDefault="00CC7874" w:rsidP="00B67095">
            <w:pPr>
              <w:rPr>
                <w:lang w:val="en-GB"/>
              </w:rPr>
            </w:pPr>
            <w:r>
              <w:rPr>
                <w:lang w:val="en-GB"/>
              </w:rPr>
              <w:t xml:space="preserve">Scope </w:t>
            </w:r>
          </w:p>
        </w:tc>
        <w:tc>
          <w:tcPr>
            <w:tcW w:w="6942" w:type="dxa"/>
          </w:tcPr>
          <w:p w14:paraId="703B21C3" w14:textId="77777777" w:rsidR="00CC7874" w:rsidRDefault="00CC7874" w:rsidP="00B67095">
            <w:pPr>
              <w:rPr>
                <w:lang w:val="en-GB"/>
              </w:rPr>
            </w:pPr>
            <w:r>
              <w:rPr>
                <w:lang w:val="en-GB"/>
              </w:rPr>
              <w:t>Beauty Supply System</w:t>
            </w:r>
          </w:p>
        </w:tc>
      </w:tr>
      <w:tr w:rsidR="00CC7874" w14:paraId="5A647F46" w14:textId="77777777" w:rsidTr="00B67095">
        <w:trPr>
          <w:trHeight w:val="299"/>
        </w:trPr>
        <w:tc>
          <w:tcPr>
            <w:tcW w:w="2431" w:type="dxa"/>
          </w:tcPr>
          <w:p w14:paraId="2085CE43" w14:textId="77777777" w:rsidR="00CC7874" w:rsidRDefault="00CC7874" w:rsidP="00B67095">
            <w:pPr>
              <w:rPr>
                <w:lang w:val="en-GB"/>
              </w:rPr>
            </w:pPr>
            <w:r>
              <w:rPr>
                <w:lang w:val="en-GB"/>
              </w:rPr>
              <w:t>Level</w:t>
            </w:r>
          </w:p>
        </w:tc>
        <w:tc>
          <w:tcPr>
            <w:tcW w:w="6942" w:type="dxa"/>
          </w:tcPr>
          <w:p w14:paraId="4846ACEB" w14:textId="77777777" w:rsidR="00CC7874" w:rsidRDefault="00CC7874" w:rsidP="00B67095">
            <w:pPr>
              <w:rPr>
                <w:lang w:val="en-GB"/>
              </w:rPr>
            </w:pPr>
            <w:r>
              <w:rPr>
                <w:lang w:val="en-GB"/>
              </w:rPr>
              <w:t>User Level</w:t>
            </w:r>
          </w:p>
        </w:tc>
      </w:tr>
      <w:tr w:rsidR="00CC7874" w14:paraId="2E85E7F1" w14:textId="77777777" w:rsidTr="00B67095">
        <w:trPr>
          <w:trHeight w:val="345"/>
        </w:trPr>
        <w:tc>
          <w:tcPr>
            <w:tcW w:w="2431" w:type="dxa"/>
          </w:tcPr>
          <w:p w14:paraId="5C737A58" w14:textId="77777777" w:rsidR="00CC7874" w:rsidRDefault="00CC7874" w:rsidP="00B67095">
            <w:pPr>
              <w:rPr>
                <w:lang w:val="en-GB"/>
              </w:rPr>
            </w:pPr>
            <w:r>
              <w:rPr>
                <w:lang w:val="en-GB"/>
              </w:rPr>
              <w:t>Intention Context</w:t>
            </w:r>
          </w:p>
        </w:tc>
        <w:tc>
          <w:tcPr>
            <w:tcW w:w="6942" w:type="dxa"/>
          </w:tcPr>
          <w:p w14:paraId="55295A9C" w14:textId="77777777" w:rsidR="00CC7874" w:rsidRDefault="00CC7874" w:rsidP="00B67095">
            <w:pPr>
              <w:rPr>
                <w:lang w:val="en-GB"/>
              </w:rPr>
            </w:pPr>
            <w:r w:rsidRPr="00D259BB">
              <w:rPr>
                <w:lang w:val="en-GB"/>
              </w:rPr>
              <w:t>To be able to</w:t>
            </w:r>
            <w:r>
              <w:rPr>
                <w:lang w:val="en-GB"/>
              </w:rPr>
              <w:t xml:space="preserve"> read and reply to all </w:t>
            </w:r>
            <w:proofErr w:type="gramStart"/>
            <w:r>
              <w:rPr>
                <w:lang w:val="en-GB"/>
              </w:rPr>
              <w:t>clients</w:t>
            </w:r>
            <w:proofErr w:type="gramEnd"/>
            <w:r>
              <w:rPr>
                <w:lang w:val="en-GB"/>
              </w:rPr>
              <w:t xml:space="preserve"> comments.</w:t>
            </w:r>
          </w:p>
        </w:tc>
      </w:tr>
      <w:tr w:rsidR="00CC7874" w14:paraId="2A5B15CB" w14:textId="77777777" w:rsidTr="00B67095">
        <w:trPr>
          <w:trHeight w:val="286"/>
        </w:trPr>
        <w:tc>
          <w:tcPr>
            <w:tcW w:w="2431" w:type="dxa"/>
          </w:tcPr>
          <w:p w14:paraId="621FD726" w14:textId="77777777" w:rsidR="00CC7874" w:rsidRDefault="00CC7874" w:rsidP="00B67095">
            <w:pPr>
              <w:rPr>
                <w:lang w:val="en-GB"/>
              </w:rPr>
            </w:pPr>
            <w:r>
              <w:rPr>
                <w:lang w:val="en-GB"/>
              </w:rPr>
              <w:t>Minimum Guarantees</w:t>
            </w:r>
          </w:p>
        </w:tc>
        <w:tc>
          <w:tcPr>
            <w:tcW w:w="6942" w:type="dxa"/>
          </w:tcPr>
          <w:p w14:paraId="7A8DBB65" w14:textId="77777777" w:rsidR="00CC7874" w:rsidRDefault="00CC7874" w:rsidP="00B67095">
            <w:pPr>
              <w:rPr>
                <w:lang w:val="en-GB"/>
              </w:rPr>
            </w:pPr>
            <w:r w:rsidRPr="00D259BB">
              <w:rPr>
                <w:lang w:val="en-GB"/>
              </w:rPr>
              <w:t xml:space="preserve">The system shows the filling form for the </w:t>
            </w:r>
            <w:r>
              <w:rPr>
                <w:lang w:val="en-GB"/>
              </w:rPr>
              <w:t>employee</w:t>
            </w:r>
          </w:p>
        </w:tc>
      </w:tr>
      <w:tr w:rsidR="00CC7874" w14:paraId="65753181" w14:textId="77777777" w:rsidTr="00B67095">
        <w:trPr>
          <w:trHeight w:val="286"/>
        </w:trPr>
        <w:tc>
          <w:tcPr>
            <w:tcW w:w="2431" w:type="dxa"/>
          </w:tcPr>
          <w:p w14:paraId="035FC938" w14:textId="77777777" w:rsidR="00CC7874" w:rsidRDefault="00CC7874" w:rsidP="00B67095">
            <w:pPr>
              <w:rPr>
                <w:lang w:val="en-GB"/>
              </w:rPr>
            </w:pPr>
            <w:r>
              <w:rPr>
                <w:lang w:val="en-GB"/>
              </w:rPr>
              <w:t>Success Guarantees</w:t>
            </w:r>
          </w:p>
        </w:tc>
        <w:tc>
          <w:tcPr>
            <w:tcW w:w="6942" w:type="dxa"/>
          </w:tcPr>
          <w:p w14:paraId="0CB70CDD" w14:textId="77777777" w:rsidR="00CC7874" w:rsidRDefault="00CC7874" w:rsidP="00B67095">
            <w:pPr>
              <w:rPr>
                <w:lang w:val="en-GB"/>
              </w:rPr>
            </w:pPr>
            <w:r>
              <w:rPr>
                <w:lang w:val="en-GB"/>
              </w:rPr>
              <w:t>The employee responds to questions asked by clients</w:t>
            </w:r>
          </w:p>
        </w:tc>
      </w:tr>
      <w:tr w:rsidR="00CC7874" w14:paraId="5DD8228C" w14:textId="77777777" w:rsidTr="00B67095">
        <w:trPr>
          <w:trHeight w:val="286"/>
        </w:trPr>
        <w:tc>
          <w:tcPr>
            <w:tcW w:w="2431" w:type="dxa"/>
          </w:tcPr>
          <w:p w14:paraId="5BF91D0B" w14:textId="77777777" w:rsidR="00CC7874" w:rsidRDefault="00CC7874" w:rsidP="00B67095">
            <w:pPr>
              <w:rPr>
                <w:lang w:val="en-GB"/>
              </w:rPr>
            </w:pPr>
            <w:r>
              <w:rPr>
                <w:lang w:val="en-GB"/>
              </w:rPr>
              <w:t>Primary Actor</w:t>
            </w:r>
          </w:p>
        </w:tc>
        <w:tc>
          <w:tcPr>
            <w:tcW w:w="6942" w:type="dxa"/>
          </w:tcPr>
          <w:p w14:paraId="7EDC2082" w14:textId="77777777" w:rsidR="00CC7874" w:rsidRDefault="00CC7874" w:rsidP="00B67095">
            <w:pPr>
              <w:rPr>
                <w:lang w:val="en-GB"/>
              </w:rPr>
            </w:pPr>
            <w:r>
              <w:rPr>
                <w:lang w:val="en-GB"/>
              </w:rPr>
              <w:t>Beauty Supply Employee</w:t>
            </w:r>
          </w:p>
        </w:tc>
      </w:tr>
      <w:tr w:rsidR="00CC7874" w14:paraId="5A5C4BCB" w14:textId="77777777" w:rsidTr="00B67095">
        <w:trPr>
          <w:trHeight w:val="299"/>
        </w:trPr>
        <w:tc>
          <w:tcPr>
            <w:tcW w:w="2431" w:type="dxa"/>
          </w:tcPr>
          <w:p w14:paraId="47B2307F" w14:textId="77777777" w:rsidR="00CC7874" w:rsidRDefault="00CC7874" w:rsidP="00B67095">
            <w:pPr>
              <w:rPr>
                <w:lang w:val="en-GB"/>
              </w:rPr>
            </w:pPr>
            <w:r>
              <w:rPr>
                <w:lang w:val="en-GB"/>
              </w:rPr>
              <w:t>Stakeholder Interest</w:t>
            </w:r>
          </w:p>
        </w:tc>
        <w:tc>
          <w:tcPr>
            <w:tcW w:w="6942" w:type="dxa"/>
          </w:tcPr>
          <w:p w14:paraId="19FB5799" w14:textId="77777777" w:rsidR="00CC7874" w:rsidRDefault="00CC7874" w:rsidP="00B67095">
            <w:pPr>
              <w:rPr>
                <w:lang w:val="en-GB"/>
              </w:rPr>
            </w:pPr>
            <w:r w:rsidRPr="00D259BB">
              <w:rPr>
                <w:lang w:val="en-GB"/>
              </w:rPr>
              <w:t>To</w:t>
            </w:r>
            <w:r>
              <w:rPr>
                <w:lang w:val="en-GB"/>
              </w:rPr>
              <w:t xml:space="preserve"> have happy and informed clients</w:t>
            </w:r>
          </w:p>
        </w:tc>
      </w:tr>
      <w:tr w:rsidR="00CC7874" w14:paraId="631C0B95" w14:textId="77777777" w:rsidTr="00B67095">
        <w:trPr>
          <w:trHeight w:val="299"/>
        </w:trPr>
        <w:tc>
          <w:tcPr>
            <w:tcW w:w="2431" w:type="dxa"/>
          </w:tcPr>
          <w:p w14:paraId="21D481F7" w14:textId="77777777" w:rsidR="00CC7874" w:rsidRDefault="00CC7874" w:rsidP="00B67095">
            <w:pPr>
              <w:rPr>
                <w:lang w:val="en-GB"/>
              </w:rPr>
            </w:pPr>
            <w:r>
              <w:rPr>
                <w:lang w:val="en-GB"/>
              </w:rPr>
              <w:t>Precondition</w:t>
            </w:r>
          </w:p>
        </w:tc>
        <w:tc>
          <w:tcPr>
            <w:tcW w:w="6942" w:type="dxa"/>
          </w:tcPr>
          <w:p w14:paraId="708AA4B0" w14:textId="77777777" w:rsidR="00CC7874" w:rsidRPr="00D259BB" w:rsidRDefault="00CC7874" w:rsidP="00B67095">
            <w:pPr>
              <w:rPr>
                <w:lang w:val="en-GB"/>
              </w:rPr>
            </w:pPr>
            <w:r w:rsidRPr="00D259BB">
              <w:rPr>
                <w:lang w:val="en-GB"/>
              </w:rPr>
              <w:t>The user should be logged in the system and enter all the required</w:t>
            </w:r>
          </w:p>
          <w:p w14:paraId="11DCEA7A" w14:textId="77777777" w:rsidR="00CC7874" w:rsidRDefault="00CC7874" w:rsidP="00B67095">
            <w:pPr>
              <w:rPr>
                <w:lang w:val="en-GB"/>
              </w:rPr>
            </w:pPr>
            <w:r w:rsidRPr="00D259BB">
              <w:rPr>
                <w:lang w:val="en-GB"/>
              </w:rPr>
              <w:t>information</w:t>
            </w:r>
          </w:p>
        </w:tc>
      </w:tr>
    </w:tbl>
    <w:p w14:paraId="45F534FC" w14:textId="77777777" w:rsidR="00CC7874" w:rsidRDefault="00CC7874" w:rsidP="00CC7874">
      <w:pPr>
        <w:rPr>
          <w:lang w:val="en-GB"/>
        </w:rPr>
      </w:pPr>
    </w:p>
    <w:tbl>
      <w:tblPr>
        <w:tblStyle w:val="TableGrid"/>
        <w:tblW w:w="9373" w:type="dxa"/>
        <w:tblLook w:val="04A0" w:firstRow="1" w:lastRow="0" w:firstColumn="1" w:lastColumn="0" w:noHBand="0" w:noVBand="1"/>
      </w:tblPr>
      <w:tblGrid>
        <w:gridCol w:w="2431"/>
        <w:gridCol w:w="6942"/>
      </w:tblGrid>
      <w:tr w:rsidR="00CC7874" w14:paraId="50666224" w14:textId="77777777" w:rsidTr="00B67095">
        <w:trPr>
          <w:trHeight w:val="286"/>
        </w:trPr>
        <w:tc>
          <w:tcPr>
            <w:tcW w:w="2431" w:type="dxa"/>
          </w:tcPr>
          <w:p w14:paraId="6AFE89ED" w14:textId="77777777" w:rsidR="00CC7874" w:rsidRDefault="00CC7874" w:rsidP="00B67095">
            <w:pPr>
              <w:rPr>
                <w:lang w:val="en-GB"/>
              </w:rPr>
            </w:pPr>
            <w:r>
              <w:rPr>
                <w:lang w:val="en-GB"/>
              </w:rPr>
              <w:t>Use Case (UC_2.1):</w:t>
            </w:r>
          </w:p>
        </w:tc>
        <w:tc>
          <w:tcPr>
            <w:tcW w:w="6942" w:type="dxa"/>
          </w:tcPr>
          <w:p w14:paraId="41FE35E5" w14:textId="77777777" w:rsidR="00CC7874" w:rsidRDefault="00CC7874" w:rsidP="00B67095">
            <w:pPr>
              <w:rPr>
                <w:lang w:val="en-GB"/>
              </w:rPr>
            </w:pPr>
            <w:r>
              <w:rPr>
                <w:lang w:val="en-GB"/>
              </w:rPr>
              <w:t xml:space="preserve">                                       Check Statistics</w:t>
            </w:r>
          </w:p>
        </w:tc>
      </w:tr>
      <w:tr w:rsidR="00CC7874" w14:paraId="23D23CFF" w14:textId="77777777" w:rsidTr="00B67095">
        <w:trPr>
          <w:trHeight w:val="286"/>
        </w:trPr>
        <w:tc>
          <w:tcPr>
            <w:tcW w:w="2431" w:type="dxa"/>
          </w:tcPr>
          <w:p w14:paraId="02CFD1A7" w14:textId="77777777" w:rsidR="00CC7874" w:rsidRDefault="00CC7874" w:rsidP="00B67095">
            <w:pPr>
              <w:rPr>
                <w:lang w:val="en-GB"/>
              </w:rPr>
            </w:pPr>
            <w:r>
              <w:rPr>
                <w:lang w:val="en-GB"/>
              </w:rPr>
              <w:t xml:space="preserve">Scope </w:t>
            </w:r>
          </w:p>
        </w:tc>
        <w:tc>
          <w:tcPr>
            <w:tcW w:w="6942" w:type="dxa"/>
          </w:tcPr>
          <w:p w14:paraId="79AAAD96" w14:textId="77777777" w:rsidR="00CC7874" w:rsidRDefault="00CC7874" w:rsidP="00B67095">
            <w:pPr>
              <w:rPr>
                <w:lang w:val="en-GB"/>
              </w:rPr>
            </w:pPr>
            <w:r>
              <w:rPr>
                <w:lang w:val="en-GB"/>
              </w:rPr>
              <w:t>Beauty Supply System</w:t>
            </w:r>
          </w:p>
        </w:tc>
      </w:tr>
      <w:tr w:rsidR="00CC7874" w14:paraId="73C666F6" w14:textId="77777777" w:rsidTr="00B67095">
        <w:trPr>
          <w:trHeight w:val="299"/>
        </w:trPr>
        <w:tc>
          <w:tcPr>
            <w:tcW w:w="2431" w:type="dxa"/>
          </w:tcPr>
          <w:p w14:paraId="537AC399" w14:textId="77777777" w:rsidR="00CC7874" w:rsidRDefault="00CC7874" w:rsidP="00B67095">
            <w:pPr>
              <w:rPr>
                <w:lang w:val="en-GB"/>
              </w:rPr>
            </w:pPr>
            <w:r>
              <w:rPr>
                <w:lang w:val="en-GB"/>
              </w:rPr>
              <w:t>Level</w:t>
            </w:r>
          </w:p>
        </w:tc>
        <w:tc>
          <w:tcPr>
            <w:tcW w:w="6942" w:type="dxa"/>
          </w:tcPr>
          <w:p w14:paraId="27AEB0EE" w14:textId="77777777" w:rsidR="00CC7874" w:rsidRDefault="00CC7874" w:rsidP="00B67095">
            <w:pPr>
              <w:rPr>
                <w:lang w:val="en-GB"/>
              </w:rPr>
            </w:pPr>
            <w:r>
              <w:rPr>
                <w:lang w:val="en-GB"/>
              </w:rPr>
              <w:t>User Level</w:t>
            </w:r>
          </w:p>
        </w:tc>
      </w:tr>
      <w:tr w:rsidR="00CC7874" w14:paraId="5050E503" w14:textId="77777777" w:rsidTr="00B67095">
        <w:trPr>
          <w:trHeight w:val="309"/>
        </w:trPr>
        <w:tc>
          <w:tcPr>
            <w:tcW w:w="2431" w:type="dxa"/>
          </w:tcPr>
          <w:p w14:paraId="1D68D6AB" w14:textId="77777777" w:rsidR="00CC7874" w:rsidRDefault="00CC7874" w:rsidP="00B67095">
            <w:pPr>
              <w:rPr>
                <w:lang w:val="en-GB"/>
              </w:rPr>
            </w:pPr>
            <w:r>
              <w:rPr>
                <w:lang w:val="en-GB"/>
              </w:rPr>
              <w:t>Intention Context</w:t>
            </w:r>
          </w:p>
        </w:tc>
        <w:tc>
          <w:tcPr>
            <w:tcW w:w="6942" w:type="dxa"/>
          </w:tcPr>
          <w:p w14:paraId="5A0015CB" w14:textId="77777777" w:rsidR="00CC7874" w:rsidRDefault="00CC7874" w:rsidP="00B67095">
            <w:pPr>
              <w:rPr>
                <w:lang w:val="en-GB"/>
              </w:rPr>
            </w:pPr>
            <w:r w:rsidRPr="00D75DDF">
              <w:rPr>
                <w:lang w:val="en-GB"/>
              </w:rPr>
              <w:t xml:space="preserve">To be able to view the </w:t>
            </w:r>
            <w:proofErr w:type="gramStart"/>
            <w:r>
              <w:rPr>
                <w:lang w:val="en-GB"/>
              </w:rPr>
              <w:t>clients</w:t>
            </w:r>
            <w:proofErr w:type="gramEnd"/>
            <w:r>
              <w:rPr>
                <w:lang w:val="en-GB"/>
              </w:rPr>
              <w:t xml:space="preserve"> </w:t>
            </w:r>
            <w:r w:rsidRPr="00D75DDF">
              <w:rPr>
                <w:lang w:val="en-GB"/>
              </w:rPr>
              <w:t xml:space="preserve">statistics based on their </w:t>
            </w:r>
            <w:r>
              <w:rPr>
                <w:lang w:val="en-GB"/>
              </w:rPr>
              <w:t>review.</w:t>
            </w:r>
          </w:p>
        </w:tc>
      </w:tr>
      <w:tr w:rsidR="00CC7874" w14:paraId="6C465845" w14:textId="77777777" w:rsidTr="00B67095">
        <w:trPr>
          <w:trHeight w:val="286"/>
        </w:trPr>
        <w:tc>
          <w:tcPr>
            <w:tcW w:w="2431" w:type="dxa"/>
          </w:tcPr>
          <w:p w14:paraId="4A6E7CE1" w14:textId="77777777" w:rsidR="00CC7874" w:rsidRDefault="00CC7874" w:rsidP="00B67095">
            <w:pPr>
              <w:rPr>
                <w:lang w:val="en-GB"/>
              </w:rPr>
            </w:pPr>
            <w:r>
              <w:rPr>
                <w:lang w:val="en-GB"/>
              </w:rPr>
              <w:t>Minimum Guarantees</w:t>
            </w:r>
          </w:p>
        </w:tc>
        <w:tc>
          <w:tcPr>
            <w:tcW w:w="6942" w:type="dxa"/>
          </w:tcPr>
          <w:p w14:paraId="0BB9A6F2" w14:textId="77777777" w:rsidR="00CC7874" w:rsidRDefault="00CC7874" w:rsidP="00B67095">
            <w:pPr>
              <w:rPr>
                <w:lang w:val="en-GB"/>
              </w:rPr>
            </w:pPr>
            <w:r w:rsidRPr="00D75DDF">
              <w:rPr>
                <w:lang w:val="en-GB"/>
              </w:rPr>
              <w:t xml:space="preserve">There are </w:t>
            </w:r>
            <w:proofErr w:type="gramStart"/>
            <w:r>
              <w:rPr>
                <w:lang w:val="en-GB"/>
              </w:rPr>
              <w:t>clients</w:t>
            </w:r>
            <w:proofErr w:type="gramEnd"/>
            <w:r w:rsidRPr="00D75DDF">
              <w:rPr>
                <w:lang w:val="en-GB"/>
              </w:rPr>
              <w:t xml:space="preserve"> data entered in the database which will be used to</w:t>
            </w:r>
            <w:r>
              <w:rPr>
                <w:lang w:val="en-GB"/>
              </w:rPr>
              <w:t xml:space="preserve"> </w:t>
            </w:r>
            <w:r w:rsidRPr="00D75DDF">
              <w:rPr>
                <w:lang w:val="en-GB"/>
              </w:rPr>
              <w:t>generate statistics</w:t>
            </w:r>
            <w:r w:rsidRPr="00D259BB">
              <w:rPr>
                <w:lang w:val="en-GB"/>
              </w:rPr>
              <w:t xml:space="preserve"> </w:t>
            </w:r>
          </w:p>
        </w:tc>
      </w:tr>
      <w:tr w:rsidR="00CC7874" w14:paraId="7A536963" w14:textId="77777777" w:rsidTr="00B67095">
        <w:trPr>
          <w:trHeight w:val="286"/>
        </w:trPr>
        <w:tc>
          <w:tcPr>
            <w:tcW w:w="2431" w:type="dxa"/>
          </w:tcPr>
          <w:p w14:paraId="61B53E68" w14:textId="77777777" w:rsidR="00CC7874" w:rsidRDefault="00CC7874" w:rsidP="00B67095">
            <w:pPr>
              <w:rPr>
                <w:lang w:val="en-GB"/>
              </w:rPr>
            </w:pPr>
            <w:r>
              <w:rPr>
                <w:lang w:val="en-GB"/>
              </w:rPr>
              <w:t>Success Guarantees</w:t>
            </w:r>
          </w:p>
        </w:tc>
        <w:tc>
          <w:tcPr>
            <w:tcW w:w="6942" w:type="dxa"/>
          </w:tcPr>
          <w:p w14:paraId="012818FE" w14:textId="77777777" w:rsidR="00CC7874" w:rsidRDefault="00CC7874" w:rsidP="00B67095">
            <w:pPr>
              <w:rPr>
                <w:lang w:val="en-GB"/>
              </w:rPr>
            </w:pPr>
            <w:r w:rsidRPr="00D75DDF">
              <w:rPr>
                <w:lang w:val="en-GB"/>
              </w:rPr>
              <w:t xml:space="preserve">The user can view and export meaningful statistics based on the </w:t>
            </w:r>
            <w:r>
              <w:rPr>
                <w:lang w:val="en-GB"/>
              </w:rPr>
              <w:t>client</w:t>
            </w:r>
            <w:r w:rsidRPr="00D75DDF">
              <w:rPr>
                <w:lang w:val="en-GB"/>
              </w:rPr>
              <w:t xml:space="preserve"> data</w:t>
            </w:r>
          </w:p>
        </w:tc>
      </w:tr>
      <w:tr w:rsidR="00CC7874" w14:paraId="4B7170B4" w14:textId="77777777" w:rsidTr="00B67095">
        <w:trPr>
          <w:trHeight w:val="286"/>
        </w:trPr>
        <w:tc>
          <w:tcPr>
            <w:tcW w:w="2431" w:type="dxa"/>
          </w:tcPr>
          <w:p w14:paraId="6CFF061B" w14:textId="77777777" w:rsidR="00CC7874" w:rsidRDefault="00CC7874" w:rsidP="00B67095">
            <w:pPr>
              <w:rPr>
                <w:lang w:val="en-GB"/>
              </w:rPr>
            </w:pPr>
            <w:r>
              <w:rPr>
                <w:lang w:val="en-GB"/>
              </w:rPr>
              <w:t>Primary Actor</w:t>
            </w:r>
          </w:p>
        </w:tc>
        <w:tc>
          <w:tcPr>
            <w:tcW w:w="6942" w:type="dxa"/>
          </w:tcPr>
          <w:p w14:paraId="0E9A2B07" w14:textId="77777777" w:rsidR="00CC7874" w:rsidRDefault="00CC7874" w:rsidP="00B67095">
            <w:pPr>
              <w:rPr>
                <w:lang w:val="en-GB"/>
              </w:rPr>
            </w:pPr>
            <w:r>
              <w:rPr>
                <w:lang w:val="en-GB"/>
              </w:rPr>
              <w:t>Beauty Supply Employee</w:t>
            </w:r>
          </w:p>
        </w:tc>
      </w:tr>
      <w:tr w:rsidR="00CC7874" w14:paraId="7918EE8C" w14:textId="77777777" w:rsidTr="00B67095">
        <w:trPr>
          <w:trHeight w:val="299"/>
        </w:trPr>
        <w:tc>
          <w:tcPr>
            <w:tcW w:w="2431" w:type="dxa"/>
          </w:tcPr>
          <w:p w14:paraId="59FD75F7" w14:textId="77777777" w:rsidR="00CC7874" w:rsidRDefault="00CC7874" w:rsidP="00B67095">
            <w:pPr>
              <w:rPr>
                <w:lang w:val="en-GB"/>
              </w:rPr>
            </w:pPr>
            <w:r>
              <w:rPr>
                <w:lang w:val="en-GB"/>
              </w:rPr>
              <w:t>Stakeholder Interest</w:t>
            </w:r>
          </w:p>
        </w:tc>
        <w:tc>
          <w:tcPr>
            <w:tcW w:w="6942" w:type="dxa"/>
          </w:tcPr>
          <w:p w14:paraId="6BA376FE" w14:textId="77777777" w:rsidR="00CC7874" w:rsidRDefault="00CC7874" w:rsidP="00B67095">
            <w:pPr>
              <w:rPr>
                <w:lang w:val="en-GB"/>
              </w:rPr>
            </w:pPr>
            <w:r w:rsidRPr="00D75DDF">
              <w:rPr>
                <w:lang w:val="en-GB"/>
              </w:rPr>
              <w:t>To make meaningful decisions based on the statistics provided in the blog</w:t>
            </w:r>
          </w:p>
        </w:tc>
      </w:tr>
      <w:tr w:rsidR="00CC7874" w14:paraId="76C9578E" w14:textId="77777777" w:rsidTr="00B67095">
        <w:trPr>
          <w:trHeight w:val="299"/>
        </w:trPr>
        <w:tc>
          <w:tcPr>
            <w:tcW w:w="2431" w:type="dxa"/>
          </w:tcPr>
          <w:p w14:paraId="4C846FDD" w14:textId="77777777" w:rsidR="00CC7874" w:rsidRDefault="00CC7874" w:rsidP="00B67095">
            <w:pPr>
              <w:rPr>
                <w:lang w:val="en-GB"/>
              </w:rPr>
            </w:pPr>
            <w:r>
              <w:rPr>
                <w:lang w:val="en-GB"/>
              </w:rPr>
              <w:t>Precondition</w:t>
            </w:r>
          </w:p>
        </w:tc>
        <w:tc>
          <w:tcPr>
            <w:tcW w:w="6942" w:type="dxa"/>
          </w:tcPr>
          <w:p w14:paraId="0FC446A2" w14:textId="77777777" w:rsidR="00CC7874" w:rsidRPr="00D75DDF" w:rsidRDefault="00CC7874" w:rsidP="00B67095">
            <w:pPr>
              <w:rPr>
                <w:lang w:val="en-GB"/>
              </w:rPr>
            </w:pPr>
            <w:r w:rsidRPr="00D75DDF">
              <w:rPr>
                <w:lang w:val="en-GB"/>
              </w:rPr>
              <w:t xml:space="preserve">The user must be logged in and there should be registered </w:t>
            </w:r>
            <w:r>
              <w:rPr>
                <w:lang w:val="en-GB"/>
              </w:rPr>
              <w:t>clients</w:t>
            </w:r>
            <w:r w:rsidRPr="00D75DDF">
              <w:rPr>
                <w:lang w:val="en-GB"/>
              </w:rPr>
              <w:t xml:space="preserve"> in the</w:t>
            </w:r>
          </w:p>
          <w:p w14:paraId="77D6640E" w14:textId="77777777" w:rsidR="00CC7874" w:rsidRDefault="00CC7874" w:rsidP="00B67095">
            <w:pPr>
              <w:rPr>
                <w:lang w:val="en-GB"/>
              </w:rPr>
            </w:pPr>
            <w:r w:rsidRPr="00D75DDF">
              <w:rPr>
                <w:lang w:val="en-GB"/>
              </w:rPr>
              <w:t>database</w:t>
            </w:r>
          </w:p>
        </w:tc>
      </w:tr>
    </w:tbl>
    <w:p w14:paraId="2530E723" w14:textId="77777777" w:rsidR="00CC7874" w:rsidRDefault="00CC7874" w:rsidP="00CC7874">
      <w:pPr>
        <w:rPr>
          <w:lang w:val="en-GB"/>
        </w:rPr>
      </w:pPr>
    </w:p>
    <w:p w14:paraId="601FE9A1" w14:textId="77777777" w:rsidR="00CC7874" w:rsidRDefault="00CC7874" w:rsidP="00CC7874">
      <w:pPr>
        <w:rPr>
          <w:lang w:val="en-GB"/>
        </w:rPr>
      </w:pPr>
    </w:p>
    <w:p w14:paraId="43529D01" w14:textId="77777777" w:rsidR="00CC7874" w:rsidRDefault="00CC7874" w:rsidP="00CC7874">
      <w:pPr>
        <w:rPr>
          <w:lang w:val="en-GB"/>
        </w:rPr>
      </w:pPr>
    </w:p>
    <w:p w14:paraId="535E0F32" w14:textId="77777777" w:rsidR="00CC7874" w:rsidRDefault="00CC7874" w:rsidP="00CC7874">
      <w:pPr>
        <w:rPr>
          <w:lang w:val="en-GB"/>
        </w:rPr>
      </w:pPr>
    </w:p>
    <w:p w14:paraId="5A79D737" w14:textId="77777777" w:rsidR="00CC7874" w:rsidRDefault="00CC7874" w:rsidP="00CC7874">
      <w:pPr>
        <w:rPr>
          <w:lang w:val="en-GB"/>
        </w:rPr>
      </w:pPr>
    </w:p>
    <w:tbl>
      <w:tblPr>
        <w:tblStyle w:val="TableGrid"/>
        <w:tblW w:w="9373" w:type="dxa"/>
        <w:tblLook w:val="04A0" w:firstRow="1" w:lastRow="0" w:firstColumn="1" w:lastColumn="0" w:noHBand="0" w:noVBand="1"/>
      </w:tblPr>
      <w:tblGrid>
        <w:gridCol w:w="2431"/>
        <w:gridCol w:w="6942"/>
      </w:tblGrid>
      <w:tr w:rsidR="00CC7874" w14:paraId="38910BAC" w14:textId="77777777" w:rsidTr="00B67095">
        <w:trPr>
          <w:trHeight w:val="286"/>
        </w:trPr>
        <w:tc>
          <w:tcPr>
            <w:tcW w:w="2431" w:type="dxa"/>
          </w:tcPr>
          <w:p w14:paraId="0F4241F5" w14:textId="77777777" w:rsidR="00CC7874" w:rsidRDefault="00CC7874" w:rsidP="00B67095">
            <w:pPr>
              <w:rPr>
                <w:lang w:val="en-GB"/>
              </w:rPr>
            </w:pPr>
            <w:r>
              <w:rPr>
                <w:lang w:val="en-GB"/>
              </w:rPr>
              <w:lastRenderedPageBreak/>
              <w:t>Use Case (UC_1.3):</w:t>
            </w:r>
          </w:p>
        </w:tc>
        <w:tc>
          <w:tcPr>
            <w:tcW w:w="6942" w:type="dxa"/>
          </w:tcPr>
          <w:p w14:paraId="7BE919D5" w14:textId="77777777" w:rsidR="00CC7874" w:rsidRDefault="00CC7874" w:rsidP="00B67095">
            <w:pPr>
              <w:rPr>
                <w:lang w:val="en-GB"/>
              </w:rPr>
            </w:pPr>
            <w:r>
              <w:rPr>
                <w:lang w:val="en-GB"/>
              </w:rPr>
              <w:t xml:space="preserve">                                      Deactivate Account</w:t>
            </w:r>
          </w:p>
        </w:tc>
      </w:tr>
      <w:tr w:rsidR="00CC7874" w14:paraId="06AA6E6A" w14:textId="77777777" w:rsidTr="00B67095">
        <w:trPr>
          <w:trHeight w:val="286"/>
        </w:trPr>
        <w:tc>
          <w:tcPr>
            <w:tcW w:w="2431" w:type="dxa"/>
          </w:tcPr>
          <w:p w14:paraId="2F7992BD" w14:textId="77777777" w:rsidR="00CC7874" w:rsidRDefault="00CC7874" w:rsidP="00B67095">
            <w:pPr>
              <w:rPr>
                <w:lang w:val="en-GB"/>
              </w:rPr>
            </w:pPr>
            <w:r>
              <w:rPr>
                <w:lang w:val="en-GB"/>
              </w:rPr>
              <w:t xml:space="preserve">Scope </w:t>
            </w:r>
          </w:p>
        </w:tc>
        <w:tc>
          <w:tcPr>
            <w:tcW w:w="6942" w:type="dxa"/>
          </w:tcPr>
          <w:p w14:paraId="65FF1A8D" w14:textId="77777777" w:rsidR="00CC7874" w:rsidRDefault="00CC7874" w:rsidP="00B67095">
            <w:pPr>
              <w:rPr>
                <w:lang w:val="en-GB"/>
              </w:rPr>
            </w:pPr>
            <w:r>
              <w:rPr>
                <w:lang w:val="en-GB"/>
              </w:rPr>
              <w:t>Beauty Supply System</w:t>
            </w:r>
          </w:p>
        </w:tc>
      </w:tr>
      <w:tr w:rsidR="00CC7874" w14:paraId="7C43808F" w14:textId="77777777" w:rsidTr="00B67095">
        <w:trPr>
          <w:trHeight w:val="299"/>
        </w:trPr>
        <w:tc>
          <w:tcPr>
            <w:tcW w:w="2431" w:type="dxa"/>
          </w:tcPr>
          <w:p w14:paraId="535A8E28" w14:textId="77777777" w:rsidR="00CC7874" w:rsidRDefault="00CC7874" w:rsidP="00B67095">
            <w:pPr>
              <w:rPr>
                <w:lang w:val="en-GB"/>
              </w:rPr>
            </w:pPr>
            <w:r>
              <w:rPr>
                <w:lang w:val="en-GB"/>
              </w:rPr>
              <w:t>Level</w:t>
            </w:r>
          </w:p>
        </w:tc>
        <w:tc>
          <w:tcPr>
            <w:tcW w:w="6942" w:type="dxa"/>
          </w:tcPr>
          <w:p w14:paraId="540C7078" w14:textId="77777777" w:rsidR="00CC7874" w:rsidRDefault="00CC7874" w:rsidP="00B67095">
            <w:pPr>
              <w:rPr>
                <w:lang w:val="en-GB"/>
              </w:rPr>
            </w:pPr>
            <w:r>
              <w:rPr>
                <w:lang w:val="en-GB"/>
              </w:rPr>
              <w:t>User Level</w:t>
            </w:r>
          </w:p>
        </w:tc>
      </w:tr>
      <w:tr w:rsidR="00CC7874" w14:paraId="5BDD1175" w14:textId="77777777" w:rsidTr="00B67095">
        <w:trPr>
          <w:trHeight w:val="291"/>
        </w:trPr>
        <w:tc>
          <w:tcPr>
            <w:tcW w:w="2431" w:type="dxa"/>
          </w:tcPr>
          <w:p w14:paraId="44A7ED67" w14:textId="77777777" w:rsidR="00CC7874" w:rsidRDefault="00CC7874" w:rsidP="00B67095">
            <w:pPr>
              <w:rPr>
                <w:lang w:val="en-GB"/>
              </w:rPr>
            </w:pPr>
            <w:r>
              <w:rPr>
                <w:lang w:val="en-GB"/>
              </w:rPr>
              <w:t>Intention Context</w:t>
            </w:r>
          </w:p>
        </w:tc>
        <w:tc>
          <w:tcPr>
            <w:tcW w:w="6942" w:type="dxa"/>
          </w:tcPr>
          <w:p w14:paraId="794B6134" w14:textId="77777777" w:rsidR="00CC7874" w:rsidRDefault="00CC7874" w:rsidP="00B67095">
            <w:pPr>
              <w:rPr>
                <w:lang w:val="en-GB"/>
              </w:rPr>
            </w:pPr>
            <w:r>
              <w:rPr>
                <w:lang w:val="en-GB"/>
              </w:rPr>
              <w:t>If employee doesn’t want to own his account anymore, he can deactivate it</w:t>
            </w:r>
          </w:p>
        </w:tc>
      </w:tr>
      <w:tr w:rsidR="00CC7874" w14:paraId="37DC4D6A" w14:textId="77777777" w:rsidTr="00B67095">
        <w:trPr>
          <w:trHeight w:val="286"/>
        </w:trPr>
        <w:tc>
          <w:tcPr>
            <w:tcW w:w="2431" w:type="dxa"/>
          </w:tcPr>
          <w:p w14:paraId="4AF3A239" w14:textId="77777777" w:rsidR="00CC7874" w:rsidRDefault="00CC7874" w:rsidP="00B67095">
            <w:pPr>
              <w:rPr>
                <w:lang w:val="en-GB"/>
              </w:rPr>
            </w:pPr>
            <w:r>
              <w:rPr>
                <w:lang w:val="en-GB"/>
              </w:rPr>
              <w:t>Minimum Guarantees</w:t>
            </w:r>
          </w:p>
        </w:tc>
        <w:tc>
          <w:tcPr>
            <w:tcW w:w="6942" w:type="dxa"/>
          </w:tcPr>
          <w:p w14:paraId="7FA3540C" w14:textId="77777777" w:rsidR="00CC7874" w:rsidRDefault="00CC7874" w:rsidP="00B67095">
            <w:pPr>
              <w:rPr>
                <w:lang w:val="en-GB"/>
              </w:rPr>
            </w:pPr>
            <w:r w:rsidRPr="008211E7">
              <w:rPr>
                <w:lang w:val="en-GB"/>
              </w:rPr>
              <w:t xml:space="preserve">User has </w:t>
            </w:r>
            <w:r>
              <w:rPr>
                <w:lang w:val="en-GB"/>
              </w:rPr>
              <w:t>given the request but the system has crashed</w:t>
            </w:r>
          </w:p>
        </w:tc>
      </w:tr>
      <w:tr w:rsidR="00CC7874" w14:paraId="16DC8FCA" w14:textId="77777777" w:rsidTr="00B67095">
        <w:trPr>
          <w:trHeight w:val="286"/>
        </w:trPr>
        <w:tc>
          <w:tcPr>
            <w:tcW w:w="2431" w:type="dxa"/>
          </w:tcPr>
          <w:p w14:paraId="1992BB7E" w14:textId="77777777" w:rsidR="00CC7874" w:rsidRDefault="00CC7874" w:rsidP="00B67095">
            <w:pPr>
              <w:rPr>
                <w:lang w:val="en-GB"/>
              </w:rPr>
            </w:pPr>
            <w:r>
              <w:rPr>
                <w:lang w:val="en-GB"/>
              </w:rPr>
              <w:t>Success Guarantees</w:t>
            </w:r>
          </w:p>
        </w:tc>
        <w:tc>
          <w:tcPr>
            <w:tcW w:w="6942" w:type="dxa"/>
          </w:tcPr>
          <w:p w14:paraId="2D2F9E67" w14:textId="77777777" w:rsidR="00CC7874" w:rsidRDefault="00CC7874" w:rsidP="00B67095">
            <w:pPr>
              <w:rPr>
                <w:lang w:val="en-GB"/>
              </w:rPr>
            </w:pPr>
            <w:r>
              <w:rPr>
                <w:lang w:val="en-GB"/>
              </w:rPr>
              <w:t>User has its response and deactivates account successfully</w:t>
            </w:r>
          </w:p>
        </w:tc>
      </w:tr>
      <w:tr w:rsidR="00CC7874" w14:paraId="539AA2BA" w14:textId="77777777" w:rsidTr="00B67095">
        <w:trPr>
          <w:trHeight w:val="286"/>
        </w:trPr>
        <w:tc>
          <w:tcPr>
            <w:tcW w:w="2431" w:type="dxa"/>
          </w:tcPr>
          <w:p w14:paraId="2684FEF8" w14:textId="77777777" w:rsidR="00CC7874" w:rsidRDefault="00CC7874" w:rsidP="00B67095">
            <w:pPr>
              <w:rPr>
                <w:lang w:val="en-GB"/>
              </w:rPr>
            </w:pPr>
            <w:r>
              <w:rPr>
                <w:lang w:val="en-GB"/>
              </w:rPr>
              <w:t>Primary Actor</w:t>
            </w:r>
          </w:p>
        </w:tc>
        <w:tc>
          <w:tcPr>
            <w:tcW w:w="6942" w:type="dxa"/>
          </w:tcPr>
          <w:p w14:paraId="5736279D" w14:textId="77777777" w:rsidR="00CC7874" w:rsidRDefault="00CC7874" w:rsidP="00B67095">
            <w:pPr>
              <w:rPr>
                <w:lang w:val="en-GB"/>
              </w:rPr>
            </w:pPr>
            <w:r>
              <w:rPr>
                <w:lang w:val="en-GB"/>
              </w:rPr>
              <w:t>Beauty Supply Employee</w:t>
            </w:r>
          </w:p>
        </w:tc>
      </w:tr>
      <w:tr w:rsidR="00CC7874" w14:paraId="6D0484F7" w14:textId="77777777" w:rsidTr="00B67095">
        <w:trPr>
          <w:trHeight w:val="299"/>
        </w:trPr>
        <w:tc>
          <w:tcPr>
            <w:tcW w:w="2431" w:type="dxa"/>
          </w:tcPr>
          <w:p w14:paraId="6E619A9A" w14:textId="77777777" w:rsidR="00CC7874" w:rsidRDefault="00CC7874" w:rsidP="00B67095">
            <w:pPr>
              <w:rPr>
                <w:lang w:val="en-GB"/>
              </w:rPr>
            </w:pPr>
            <w:r>
              <w:rPr>
                <w:lang w:val="en-GB"/>
              </w:rPr>
              <w:t>Stakeholder Interest</w:t>
            </w:r>
          </w:p>
        </w:tc>
        <w:tc>
          <w:tcPr>
            <w:tcW w:w="6942" w:type="dxa"/>
          </w:tcPr>
          <w:p w14:paraId="3174E867" w14:textId="77777777" w:rsidR="00CC7874" w:rsidRDefault="00CC7874" w:rsidP="00B67095">
            <w:pPr>
              <w:rPr>
                <w:lang w:val="en-GB"/>
              </w:rPr>
            </w:pPr>
            <w:r w:rsidRPr="008211E7">
              <w:rPr>
                <w:lang w:val="en-GB"/>
              </w:rPr>
              <w:t>The organizer of the event can keep track automatically</w:t>
            </w:r>
            <w:r>
              <w:rPr>
                <w:lang w:val="en-GB"/>
              </w:rPr>
              <w:t xml:space="preserve"> of the progress</w:t>
            </w:r>
          </w:p>
        </w:tc>
      </w:tr>
      <w:tr w:rsidR="00CC7874" w14:paraId="3D480061" w14:textId="77777777" w:rsidTr="00B67095">
        <w:trPr>
          <w:trHeight w:val="58"/>
        </w:trPr>
        <w:tc>
          <w:tcPr>
            <w:tcW w:w="2431" w:type="dxa"/>
          </w:tcPr>
          <w:p w14:paraId="616DF7DB" w14:textId="77777777" w:rsidR="00CC7874" w:rsidRDefault="00CC7874" w:rsidP="00B67095">
            <w:pPr>
              <w:rPr>
                <w:lang w:val="en-GB"/>
              </w:rPr>
            </w:pPr>
            <w:r>
              <w:rPr>
                <w:lang w:val="en-GB"/>
              </w:rPr>
              <w:t>Precondition</w:t>
            </w:r>
          </w:p>
        </w:tc>
        <w:tc>
          <w:tcPr>
            <w:tcW w:w="6942" w:type="dxa"/>
          </w:tcPr>
          <w:p w14:paraId="52CA7DC6" w14:textId="77777777" w:rsidR="00CC7874" w:rsidRDefault="00CC7874" w:rsidP="00B67095">
            <w:pPr>
              <w:rPr>
                <w:lang w:val="en-GB"/>
              </w:rPr>
            </w:pPr>
            <w:r>
              <w:rPr>
                <w:lang w:val="en-GB"/>
              </w:rPr>
              <w:t>Previous email and password</w:t>
            </w:r>
          </w:p>
        </w:tc>
      </w:tr>
    </w:tbl>
    <w:p w14:paraId="0E434EDA" w14:textId="77777777" w:rsidR="00CC7874" w:rsidRDefault="00CC7874" w:rsidP="00CC7874">
      <w:pPr>
        <w:rPr>
          <w:lang w:val="en-GB"/>
        </w:rPr>
      </w:pPr>
    </w:p>
    <w:tbl>
      <w:tblPr>
        <w:tblStyle w:val="TableGrid"/>
        <w:tblW w:w="9373" w:type="dxa"/>
        <w:tblLook w:val="04A0" w:firstRow="1" w:lastRow="0" w:firstColumn="1" w:lastColumn="0" w:noHBand="0" w:noVBand="1"/>
      </w:tblPr>
      <w:tblGrid>
        <w:gridCol w:w="2431"/>
        <w:gridCol w:w="6942"/>
      </w:tblGrid>
      <w:tr w:rsidR="00CC7874" w14:paraId="61E5343E" w14:textId="77777777" w:rsidTr="00B67095">
        <w:trPr>
          <w:trHeight w:val="286"/>
        </w:trPr>
        <w:tc>
          <w:tcPr>
            <w:tcW w:w="2431" w:type="dxa"/>
          </w:tcPr>
          <w:p w14:paraId="4734AADB" w14:textId="77777777" w:rsidR="00CC7874" w:rsidRDefault="00CC7874" w:rsidP="00B67095">
            <w:pPr>
              <w:rPr>
                <w:lang w:val="en-GB"/>
              </w:rPr>
            </w:pPr>
            <w:r>
              <w:rPr>
                <w:lang w:val="en-GB"/>
              </w:rPr>
              <w:t>Use Case (UC_1.1):</w:t>
            </w:r>
          </w:p>
        </w:tc>
        <w:tc>
          <w:tcPr>
            <w:tcW w:w="6942" w:type="dxa"/>
          </w:tcPr>
          <w:p w14:paraId="4A8B6D19" w14:textId="77777777" w:rsidR="00CC7874" w:rsidRDefault="00CC7874" w:rsidP="00B67095">
            <w:pPr>
              <w:rPr>
                <w:lang w:val="en-GB"/>
              </w:rPr>
            </w:pPr>
            <w:r>
              <w:rPr>
                <w:lang w:val="en-GB"/>
              </w:rPr>
              <w:t xml:space="preserve">                                       Login</w:t>
            </w:r>
          </w:p>
        </w:tc>
      </w:tr>
      <w:tr w:rsidR="00CC7874" w14:paraId="6A694B7E" w14:textId="77777777" w:rsidTr="00B67095">
        <w:trPr>
          <w:trHeight w:val="286"/>
        </w:trPr>
        <w:tc>
          <w:tcPr>
            <w:tcW w:w="2431" w:type="dxa"/>
          </w:tcPr>
          <w:p w14:paraId="31121866" w14:textId="77777777" w:rsidR="00CC7874" w:rsidRDefault="00CC7874" w:rsidP="00B67095">
            <w:pPr>
              <w:rPr>
                <w:lang w:val="en-GB"/>
              </w:rPr>
            </w:pPr>
            <w:r>
              <w:rPr>
                <w:lang w:val="en-GB"/>
              </w:rPr>
              <w:t xml:space="preserve">Scope </w:t>
            </w:r>
          </w:p>
        </w:tc>
        <w:tc>
          <w:tcPr>
            <w:tcW w:w="6942" w:type="dxa"/>
          </w:tcPr>
          <w:p w14:paraId="1E3ECDC9" w14:textId="77777777" w:rsidR="00CC7874" w:rsidRDefault="00CC7874" w:rsidP="00B67095">
            <w:pPr>
              <w:rPr>
                <w:lang w:val="en-GB"/>
              </w:rPr>
            </w:pPr>
            <w:r>
              <w:rPr>
                <w:lang w:val="en-GB"/>
              </w:rPr>
              <w:t>Beauty Supply System</w:t>
            </w:r>
          </w:p>
        </w:tc>
      </w:tr>
      <w:tr w:rsidR="00CC7874" w14:paraId="5AE3ED14" w14:textId="77777777" w:rsidTr="00B67095">
        <w:trPr>
          <w:trHeight w:val="299"/>
        </w:trPr>
        <w:tc>
          <w:tcPr>
            <w:tcW w:w="2431" w:type="dxa"/>
          </w:tcPr>
          <w:p w14:paraId="648218CF" w14:textId="77777777" w:rsidR="00CC7874" w:rsidRDefault="00CC7874" w:rsidP="00B67095">
            <w:pPr>
              <w:rPr>
                <w:lang w:val="en-GB"/>
              </w:rPr>
            </w:pPr>
            <w:r>
              <w:rPr>
                <w:lang w:val="en-GB"/>
              </w:rPr>
              <w:t>Level</w:t>
            </w:r>
          </w:p>
        </w:tc>
        <w:tc>
          <w:tcPr>
            <w:tcW w:w="6942" w:type="dxa"/>
          </w:tcPr>
          <w:p w14:paraId="6DFE9696" w14:textId="77777777" w:rsidR="00CC7874" w:rsidRDefault="00CC7874" w:rsidP="00B67095">
            <w:pPr>
              <w:rPr>
                <w:lang w:val="en-GB"/>
              </w:rPr>
            </w:pPr>
            <w:r>
              <w:rPr>
                <w:lang w:val="en-GB"/>
              </w:rPr>
              <w:t>User Level</w:t>
            </w:r>
          </w:p>
        </w:tc>
      </w:tr>
      <w:tr w:rsidR="00CC7874" w14:paraId="0A6D97CD" w14:textId="77777777" w:rsidTr="00B67095">
        <w:trPr>
          <w:trHeight w:val="471"/>
        </w:trPr>
        <w:tc>
          <w:tcPr>
            <w:tcW w:w="2431" w:type="dxa"/>
          </w:tcPr>
          <w:p w14:paraId="750B0A61" w14:textId="77777777" w:rsidR="00CC7874" w:rsidRDefault="00CC7874" w:rsidP="00B67095">
            <w:pPr>
              <w:rPr>
                <w:lang w:val="en-GB"/>
              </w:rPr>
            </w:pPr>
            <w:r>
              <w:rPr>
                <w:lang w:val="en-GB"/>
              </w:rPr>
              <w:t>Intention Context</w:t>
            </w:r>
          </w:p>
        </w:tc>
        <w:tc>
          <w:tcPr>
            <w:tcW w:w="6942" w:type="dxa"/>
          </w:tcPr>
          <w:p w14:paraId="439A1D94" w14:textId="77777777" w:rsidR="00CC7874" w:rsidRDefault="00CC7874" w:rsidP="00B67095">
            <w:pPr>
              <w:rPr>
                <w:lang w:val="en-GB"/>
              </w:rPr>
            </w:pPr>
            <w:r>
              <w:rPr>
                <w:lang w:val="en-GB"/>
              </w:rPr>
              <w:t>Any user who wants to be part of this website needs an account so he can login.</w:t>
            </w:r>
          </w:p>
        </w:tc>
      </w:tr>
      <w:tr w:rsidR="00CC7874" w14:paraId="53A93A18" w14:textId="77777777" w:rsidTr="00B67095">
        <w:trPr>
          <w:trHeight w:val="286"/>
        </w:trPr>
        <w:tc>
          <w:tcPr>
            <w:tcW w:w="2431" w:type="dxa"/>
          </w:tcPr>
          <w:p w14:paraId="29654F91" w14:textId="77777777" w:rsidR="00CC7874" w:rsidRDefault="00CC7874" w:rsidP="00B67095">
            <w:pPr>
              <w:rPr>
                <w:lang w:val="en-GB"/>
              </w:rPr>
            </w:pPr>
            <w:r>
              <w:rPr>
                <w:lang w:val="en-GB"/>
              </w:rPr>
              <w:t>Minimum Guarantees</w:t>
            </w:r>
          </w:p>
        </w:tc>
        <w:tc>
          <w:tcPr>
            <w:tcW w:w="6942" w:type="dxa"/>
          </w:tcPr>
          <w:p w14:paraId="2EAA3B14" w14:textId="77777777" w:rsidR="00CC7874" w:rsidRDefault="00CC7874" w:rsidP="00B67095">
            <w:pPr>
              <w:rPr>
                <w:lang w:val="en-GB"/>
              </w:rPr>
            </w:pPr>
            <w:r>
              <w:rPr>
                <w:lang w:val="en-GB"/>
              </w:rPr>
              <w:t>The password is not correct and login error is displayed</w:t>
            </w:r>
          </w:p>
        </w:tc>
      </w:tr>
      <w:tr w:rsidR="00CC7874" w14:paraId="02532637" w14:textId="77777777" w:rsidTr="00B67095">
        <w:trPr>
          <w:trHeight w:val="286"/>
        </w:trPr>
        <w:tc>
          <w:tcPr>
            <w:tcW w:w="2431" w:type="dxa"/>
          </w:tcPr>
          <w:p w14:paraId="1E267DAB" w14:textId="77777777" w:rsidR="00CC7874" w:rsidRDefault="00CC7874" w:rsidP="00B67095">
            <w:pPr>
              <w:rPr>
                <w:lang w:val="en-GB"/>
              </w:rPr>
            </w:pPr>
            <w:r>
              <w:rPr>
                <w:lang w:val="en-GB"/>
              </w:rPr>
              <w:t>Success Guarantees</w:t>
            </w:r>
          </w:p>
        </w:tc>
        <w:tc>
          <w:tcPr>
            <w:tcW w:w="6942" w:type="dxa"/>
          </w:tcPr>
          <w:p w14:paraId="45AFBF85" w14:textId="77777777" w:rsidR="00CC7874" w:rsidRDefault="00CC7874" w:rsidP="00B67095">
            <w:pPr>
              <w:rPr>
                <w:lang w:val="en-GB"/>
              </w:rPr>
            </w:pPr>
            <w:r>
              <w:rPr>
                <w:lang w:val="en-GB"/>
              </w:rPr>
              <w:t>The user gives its email and its password, click login and he has now its account opened</w:t>
            </w:r>
          </w:p>
        </w:tc>
      </w:tr>
      <w:tr w:rsidR="00CC7874" w14:paraId="73CFBD00" w14:textId="77777777" w:rsidTr="00B67095">
        <w:trPr>
          <w:trHeight w:val="286"/>
        </w:trPr>
        <w:tc>
          <w:tcPr>
            <w:tcW w:w="2431" w:type="dxa"/>
          </w:tcPr>
          <w:p w14:paraId="4AEDB7BD" w14:textId="77777777" w:rsidR="00CC7874" w:rsidRDefault="00CC7874" w:rsidP="00B67095">
            <w:pPr>
              <w:rPr>
                <w:lang w:val="en-GB"/>
              </w:rPr>
            </w:pPr>
            <w:r>
              <w:rPr>
                <w:lang w:val="en-GB"/>
              </w:rPr>
              <w:t>Primary Actor</w:t>
            </w:r>
          </w:p>
        </w:tc>
        <w:tc>
          <w:tcPr>
            <w:tcW w:w="6942" w:type="dxa"/>
          </w:tcPr>
          <w:p w14:paraId="1CAEAA80" w14:textId="77777777" w:rsidR="00CC7874" w:rsidRDefault="00CC7874" w:rsidP="00B67095">
            <w:pPr>
              <w:rPr>
                <w:lang w:val="en-GB"/>
              </w:rPr>
            </w:pPr>
            <w:r>
              <w:rPr>
                <w:lang w:val="en-GB"/>
              </w:rPr>
              <w:t>Beauty Supply Administrator</w:t>
            </w:r>
          </w:p>
        </w:tc>
      </w:tr>
      <w:tr w:rsidR="00CC7874" w14:paraId="7DF56334" w14:textId="77777777" w:rsidTr="00B67095">
        <w:trPr>
          <w:trHeight w:val="299"/>
        </w:trPr>
        <w:tc>
          <w:tcPr>
            <w:tcW w:w="2431" w:type="dxa"/>
          </w:tcPr>
          <w:p w14:paraId="0392944D" w14:textId="77777777" w:rsidR="00CC7874" w:rsidRDefault="00CC7874" w:rsidP="00B67095">
            <w:pPr>
              <w:rPr>
                <w:lang w:val="en-GB"/>
              </w:rPr>
            </w:pPr>
            <w:r>
              <w:rPr>
                <w:lang w:val="en-GB"/>
              </w:rPr>
              <w:t>Stakeholder Interest</w:t>
            </w:r>
          </w:p>
        </w:tc>
        <w:tc>
          <w:tcPr>
            <w:tcW w:w="6942" w:type="dxa"/>
          </w:tcPr>
          <w:p w14:paraId="295005A5" w14:textId="77777777" w:rsidR="00CC7874" w:rsidRDefault="00CC7874" w:rsidP="00B67095">
            <w:pPr>
              <w:rPr>
                <w:lang w:val="en-GB"/>
              </w:rPr>
            </w:pPr>
            <w:r>
              <w:rPr>
                <w:lang w:val="en-GB"/>
              </w:rPr>
              <w:t>Keep the account safe</w:t>
            </w:r>
          </w:p>
        </w:tc>
      </w:tr>
      <w:tr w:rsidR="00CC7874" w14:paraId="2E4CBF1F" w14:textId="77777777" w:rsidTr="00B67095">
        <w:trPr>
          <w:trHeight w:val="299"/>
        </w:trPr>
        <w:tc>
          <w:tcPr>
            <w:tcW w:w="2431" w:type="dxa"/>
          </w:tcPr>
          <w:p w14:paraId="49EBC10B" w14:textId="77777777" w:rsidR="00CC7874" w:rsidRDefault="00CC7874" w:rsidP="00B67095">
            <w:pPr>
              <w:rPr>
                <w:lang w:val="en-GB"/>
              </w:rPr>
            </w:pPr>
            <w:r>
              <w:rPr>
                <w:lang w:val="en-GB"/>
              </w:rPr>
              <w:t>Precondition</w:t>
            </w:r>
          </w:p>
        </w:tc>
        <w:tc>
          <w:tcPr>
            <w:tcW w:w="6942" w:type="dxa"/>
          </w:tcPr>
          <w:p w14:paraId="7459A646" w14:textId="77777777" w:rsidR="00CC7874" w:rsidRDefault="00CC7874" w:rsidP="00B67095">
            <w:pPr>
              <w:rPr>
                <w:lang w:val="en-GB"/>
              </w:rPr>
            </w:pPr>
            <w:r>
              <w:rPr>
                <w:lang w:val="en-GB"/>
              </w:rPr>
              <w:t>Have an email and password</w:t>
            </w:r>
          </w:p>
        </w:tc>
      </w:tr>
    </w:tbl>
    <w:p w14:paraId="514CCD1F" w14:textId="77777777" w:rsidR="00CC7874" w:rsidRDefault="00CC7874" w:rsidP="00CC7874">
      <w:pPr>
        <w:rPr>
          <w:lang w:val="en-GB"/>
        </w:rPr>
      </w:pPr>
    </w:p>
    <w:tbl>
      <w:tblPr>
        <w:tblStyle w:val="TableGrid"/>
        <w:tblW w:w="9373" w:type="dxa"/>
        <w:tblLook w:val="04A0" w:firstRow="1" w:lastRow="0" w:firstColumn="1" w:lastColumn="0" w:noHBand="0" w:noVBand="1"/>
      </w:tblPr>
      <w:tblGrid>
        <w:gridCol w:w="2431"/>
        <w:gridCol w:w="6942"/>
      </w:tblGrid>
      <w:tr w:rsidR="00CC7874" w14:paraId="75483D55" w14:textId="77777777" w:rsidTr="00B67095">
        <w:trPr>
          <w:trHeight w:val="286"/>
        </w:trPr>
        <w:tc>
          <w:tcPr>
            <w:tcW w:w="2431" w:type="dxa"/>
          </w:tcPr>
          <w:p w14:paraId="0A65F555" w14:textId="77777777" w:rsidR="00CC7874" w:rsidRDefault="00CC7874" w:rsidP="00B67095">
            <w:pPr>
              <w:rPr>
                <w:lang w:val="en-GB"/>
              </w:rPr>
            </w:pPr>
            <w:r>
              <w:rPr>
                <w:lang w:val="en-GB"/>
              </w:rPr>
              <w:t>Use Case (UC_2.1):</w:t>
            </w:r>
          </w:p>
        </w:tc>
        <w:tc>
          <w:tcPr>
            <w:tcW w:w="6942" w:type="dxa"/>
          </w:tcPr>
          <w:p w14:paraId="048173E8" w14:textId="77777777" w:rsidR="00CC7874" w:rsidRDefault="00CC7874" w:rsidP="00B67095">
            <w:pPr>
              <w:rPr>
                <w:lang w:val="en-GB"/>
              </w:rPr>
            </w:pPr>
            <w:r>
              <w:rPr>
                <w:lang w:val="en-GB"/>
              </w:rPr>
              <w:t xml:space="preserve">                                       Register</w:t>
            </w:r>
          </w:p>
        </w:tc>
      </w:tr>
      <w:tr w:rsidR="00CC7874" w14:paraId="24DCF17C" w14:textId="77777777" w:rsidTr="00B67095">
        <w:trPr>
          <w:trHeight w:val="286"/>
        </w:trPr>
        <w:tc>
          <w:tcPr>
            <w:tcW w:w="2431" w:type="dxa"/>
          </w:tcPr>
          <w:p w14:paraId="6F65CC9A" w14:textId="77777777" w:rsidR="00CC7874" w:rsidRDefault="00CC7874" w:rsidP="00B67095">
            <w:pPr>
              <w:rPr>
                <w:lang w:val="en-GB"/>
              </w:rPr>
            </w:pPr>
            <w:r>
              <w:rPr>
                <w:lang w:val="en-GB"/>
              </w:rPr>
              <w:t xml:space="preserve">Scope </w:t>
            </w:r>
          </w:p>
        </w:tc>
        <w:tc>
          <w:tcPr>
            <w:tcW w:w="6942" w:type="dxa"/>
          </w:tcPr>
          <w:p w14:paraId="2F673159" w14:textId="77777777" w:rsidR="00CC7874" w:rsidRDefault="00CC7874" w:rsidP="00B67095">
            <w:pPr>
              <w:rPr>
                <w:lang w:val="en-GB"/>
              </w:rPr>
            </w:pPr>
            <w:r>
              <w:rPr>
                <w:lang w:val="en-GB"/>
              </w:rPr>
              <w:t>Beauty Supply System</w:t>
            </w:r>
          </w:p>
        </w:tc>
      </w:tr>
      <w:tr w:rsidR="00CC7874" w14:paraId="6D0BADD3" w14:textId="77777777" w:rsidTr="00B67095">
        <w:trPr>
          <w:trHeight w:val="299"/>
        </w:trPr>
        <w:tc>
          <w:tcPr>
            <w:tcW w:w="2431" w:type="dxa"/>
          </w:tcPr>
          <w:p w14:paraId="4B28E6D5" w14:textId="77777777" w:rsidR="00CC7874" w:rsidRDefault="00CC7874" w:rsidP="00B67095">
            <w:pPr>
              <w:rPr>
                <w:lang w:val="en-GB"/>
              </w:rPr>
            </w:pPr>
            <w:r>
              <w:rPr>
                <w:lang w:val="en-GB"/>
              </w:rPr>
              <w:t>Level</w:t>
            </w:r>
          </w:p>
        </w:tc>
        <w:tc>
          <w:tcPr>
            <w:tcW w:w="6942" w:type="dxa"/>
          </w:tcPr>
          <w:p w14:paraId="7B2C4979" w14:textId="77777777" w:rsidR="00CC7874" w:rsidRDefault="00CC7874" w:rsidP="00B67095">
            <w:pPr>
              <w:rPr>
                <w:lang w:val="en-GB"/>
              </w:rPr>
            </w:pPr>
            <w:r>
              <w:rPr>
                <w:lang w:val="en-GB"/>
              </w:rPr>
              <w:t>User Level</w:t>
            </w:r>
          </w:p>
        </w:tc>
      </w:tr>
      <w:tr w:rsidR="00CC7874" w14:paraId="64ED6FC5" w14:textId="77777777" w:rsidTr="00B67095">
        <w:trPr>
          <w:trHeight w:val="471"/>
        </w:trPr>
        <w:tc>
          <w:tcPr>
            <w:tcW w:w="2431" w:type="dxa"/>
          </w:tcPr>
          <w:p w14:paraId="7418760E" w14:textId="77777777" w:rsidR="00CC7874" w:rsidRDefault="00CC7874" w:rsidP="00B67095">
            <w:pPr>
              <w:rPr>
                <w:lang w:val="en-GB"/>
              </w:rPr>
            </w:pPr>
            <w:r>
              <w:rPr>
                <w:lang w:val="en-GB"/>
              </w:rPr>
              <w:t>Intention Context</w:t>
            </w:r>
          </w:p>
        </w:tc>
        <w:tc>
          <w:tcPr>
            <w:tcW w:w="6942" w:type="dxa"/>
          </w:tcPr>
          <w:p w14:paraId="6975E168" w14:textId="77777777" w:rsidR="00CC7874" w:rsidRPr="00D259BB" w:rsidRDefault="00CC7874" w:rsidP="00B67095">
            <w:pPr>
              <w:rPr>
                <w:lang w:val="en-GB"/>
              </w:rPr>
            </w:pPr>
            <w:r w:rsidRPr="00D259BB">
              <w:rPr>
                <w:lang w:val="en-GB"/>
              </w:rPr>
              <w:t xml:space="preserve">To be able to register a new </w:t>
            </w:r>
            <w:r>
              <w:rPr>
                <w:lang w:val="en-GB"/>
              </w:rPr>
              <w:t xml:space="preserve">user </w:t>
            </w:r>
            <w:r w:rsidRPr="00D259BB">
              <w:rPr>
                <w:lang w:val="en-GB"/>
              </w:rPr>
              <w:t>in the system and update all the</w:t>
            </w:r>
          </w:p>
          <w:p w14:paraId="6A554964" w14:textId="77777777" w:rsidR="00CC7874" w:rsidRDefault="00CC7874" w:rsidP="00B67095">
            <w:pPr>
              <w:rPr>
                <w:lang w:val="en-GB"/>
              </w:rPr>
            </w:pPr>
            <w:r w:rsidRPr="00D259BB">
              <w:rPr>
                <w:lang w:val="en-GB"/>
              </w:rPr>
              <w:t>information on the database</w:t>
            </w:r>
            <w:r>
              <w:rPr>
                <w:lang w:val="en-GB"/>
              </w:rPr>
              <w:t>.</w:t>
            </w:r>
          </w:p>
        </w:tc>
      </w:tr>
      <w:tr w:rsidR="00CC7874" w14:paraId="7174C333" w14:textId="77777777" w:rsidTr="00B67095">
        <w:trPr>
          <w:trHeight w:val="286"/>
        </w:trPr>
        <w:tc>
          <w:tcPr>
            <w:tcW w:w="2431" w:type="dxa"/>
          </w:tcPr>
          <w:p w14:paraId="03E5CEBB" w14:textId="77777777" w:rsidR="00CC7874" w:rsidRDefault="00CC7874" w:rsidP="00B67095">
            <w:pPr>
              <w:rPr>
                <w:lang w:val="en-GB"/>
              </w:rPr>
            </w:pPr>
            <w:r>
              <w:rPr>
                <w:lang w:val="en-GB"/>
              </w:rPr>
              <w:t>Minimum Guarantees</w:t>
            </w:r>
          </w:p>
        </w:tc>
        <w:tc>
          <w:tcPr>
            <w:tcW w:w="6942" w:type="dxa"/>
          </w:tcPr>
          <w:p w14:paraId="2238A092" w14:textId="77777777" w:rsidR="00CC7874" w:rsidRDefault="00CC7874" w:rsidP="00B67095">
            <w:pPr>
              <w:rPr>
                <w:lang w:val="en-GB"/>
              </w:rPr>
            </w:pPr>
            <w:r w:rsidRPr="00D259BB">
              <w:rPr>
                <w:lang w:val="en-GB"/>
              </w:rPr>
              <w:t xml:space="preserve">The system shows the filling form for the </w:t>
            </w:r>
            <w:r>
              <w:rPr>
                <w:lang w:val="en-GB"/>
              </w:rPr>
              <w:t>user</w:t>
            </w:r>
          </w:p>
        </w:tc>
      </w:tr>
      <w:tr w:rsidR="00CC7874" w14:paraId="39BB09AA" w14:textId="77777777" w:rsidTr="00B67095">
        <w:trPr>
          <w:trHeight w:val="286"/>
        </w:trPr>
        <w:tc>
          <w:tcPr>
            <w:tcW w:w="2431" w:type="dxa"/>
          </w:tcPr>
          <w:p w14:paraId="27716447" w14:textId="77777777" w:rsidR="00CC7874" w:rsidRDefault="00CC7874" w:rsidP="00B67095">
            <w:pPr>
              <w:rPr>
                <w:lang w:val="en-GB"/>
              </w:rPr>
            </w:pPr>
            <w:r>
              <w:rPr>
                <w:lang w:val="en-GB"/>
              </w:rPr>
              <w:t>Success Guarantees</w:t>
            </w:r>
          </w:p>
        </w:tc>
        <w:tc>
          <w:tcPr>
            <w:tcW w:w="6942" w:type="dxa"/>
          </w:tcPr>
          <w:p w14:paraId="4420CF3C" w14:textId="77777777" w:rsidR="00CC7874" w:rsidRDefault="00CC7874" w:rsidP="00B67095">
            <w:pPr>
              <w:rPr>
                <w:lang w:val="en-GB"/>
              </w:rPr>
            </w:pPr>
            <w:r w:rsidRPr="00D259BB">
              <w:rPr>
                <w:lang w:val="en-GB"/>
              </w:rPr>
              <w:t xml:space="preserve">The </w:t>
            </w:r>
            <w:r>
              <w:rPr>
                <w:lang w:val="en-GB"/>
              </w:rPr>
              <w:t>user</w:t>
            </w:r>
            <w:r w:rsidRPr="00D259BB">
              <w:rPr>
                <w:lang w:val="en-GB"/>
              </w:rPr>
              <w:t xml:space="preserve"> data are successfully updated into the database and the </w:t>
            </w:r>
            <w:r>
              <w:rPr>
                <w:lang w:val="en-GB"/>
              </w:rPr>
              <w:t>user</w:t>
            </w:r>
            <w:r w:rsidRPr="00D259BB">
              <w:rPr>
                <w:lang w:val="en-GB"/>
              </w:rPr>
              <w:t xml:space="preserve"> is</w:t>
            </w:r>
            <w:r>
              <w:rPr>
                <w:lang w:val="en-GB"/>
              </w:rPr>
              <w:t xml:space="preserve"> </w:t>
            </w:r>
            <w:r w:rsidRPr="00D259BB">
              <w:rPr>
                <w:lang w:val="en-GB"/>
              </w:rPr>
              <w:t>entered in the system</w:t>
            </w:r>
          </w:p>
        </w:tc>
      </w:tr>
      <w:tr w:rsidR="00CC7874" w14:paraId="549CB626" w14:textId="77777777" w:rsidTr="00B67095">
        <w:trPr>
          <w:trHeight w:val="286"/>
        </w:trPr>
        <w:tc>
          <w:tcPr>
            <w:tcW w:w="2431" w:type="dxa"/>
          </w:tcPr>
          <w:p w14:paraId="576E8291" w14:textId="77777777" w:rsidR="00CC7874" w:rsidRDefault="00CC7874" w:rsidP="00B67095">
            <w:pPr>
              <w:rPr>
                <w:lang w:val="en-GB"/>
              </w:rPr>
            </w:pPr>
            <w:r>
              <w:rPr>
                <w:lang w:val="en-GB"/>
              </w:rPr>
              <w:t>Primary Actor</w:t>
            </w:r>
          </w:p>
        </w:tc>
        <w:tc>
          <w:tcPr>
            <w:tcW w:w="6942" w:type="dxa"/>
          </w:tcPr>
          <w:p w14:paraId="4593DD47" w14:textId="77777777" w:rsidR="00CC7874" w:rsidRDefault="00CC7874" w:rsidP="00B67095">
            <w:pPr>
              <w:rPr>
                <w:lang w:val="en-GB"/>
              </w:rPr>
            </w:pPr>
            <w:r>
              <w:rPr>
                <w:lang w:val="en-GB"/>
              </w:rPr>
              <w:t>Beauty Supply Employee</w:t>
            </w:r>
          </w:p>
        </w:tc>
      </w:tr>
      <w:tr w:rsidR="00CC7874" w14:paraId="725CC027" w14:textId="77777777" w:rsidTr="00B67095">
        <w:trPr>
          <w:trHeight w:val="299"/>
        </w:trPr>
        <w:tc>
          <w:tcPr>
            <w:tcW w:w="2431" w:type="dxa"/>
          </w:tcPr>
          <w:p w14:paraId="1B04A2FA" w14:textId="77777777" w:rsidR="00CC7874" w:rsidRDefault="00CC7874" w:rsidP="00B67095">
            <w:pPr>
              <w:rPr>
                <w:lang w:val="en-GB"/>
              </w:rPr>
            </w:pPr>
            <w:r>
              <w:rPr>
                <w:lang w:val="en-GB"/>
              </w:rPr>
              <w:t>Stakeholder Interest</w:t>
            </w:r>
          </w:p>
        </w:tc>
        <w:tc>
          <w:tcPr>
            <w:tcW w:w="6942" w:type="dxa"/>
          </w:tcPr>
          <w:p w14:paraId="1BED1C20" w14:textId="77777777" w:rsidR="00CC7874" w:rsidRDefault="00CC7874" w:rsidP="00B67095">
            <w:pPr>
              <w:rPr>
                <w:lang w:val="en-GB"/>
              </w:rPr>
            </w:pPr>
            <w:r w:rsidRPr="00D259BB">
              <w:rPr>
                <w:lang w:val="en-GB"/>
              </w:rPr>
              <w:t xml:space="preserve">To be able to add a new </w:t>
            </w:r>
            <w:r>
              <w:rPr>
                <w:lang w:val="en-GB"/>
              </w:rPr>
              <w:t>client</w:t>
            </w:r>
            <w:r w:rsidRPr="00D259BB">
              <w:rPr>
                <w:lang w:val="en-GB"/>
              </w:rPr>
              <w:t xml:space="preserve"> with the correct information</w:t>
            </w:r>
          </w:p>
        </w:tc>
      </w:tr>
      <w:tr w:rsidR="00CC7874" w14:paraId="5BE9255F" w14:textId="77777777" w:rsidTr="00B67095">
        <w:trPr>
          <w:trHeight w:val="399"/>
        </w:trPr>
        <w:tc>
          <w:tcPr>
            <w:tcW w:w="2431" w:type="dxa"/>
          </w:tcPr>
          <w:p w14:paraId="6B4491C6" w14:textId="77777777" w:rsidR="00CC7874" w:rsidRDefault="00CC7874" w:rsidP="00B67095">
            <w:pPr>
              <w:rPr>
                <w:lang w:val="en-GB"/>
              </w:rPr>
            </w:pPr>
            <w:r>
              <w:rPr>
                <w:lang w:val="en-GB"/>
              </w:rPr>
              <w:t>Precondition</w:t>
            </w:r>
          </w:p>
        </w:tc>
        <w:tc>
          <w:tcPr>
            <w:tcW w:w="6942" w:type="dxa"/>
          </w:tcPr>
          <w:p w14:paraId="409951A4" w14:textId="77777777" w:rsidR="00CC7874" w:rsidRPr="00D259BB" w:rsidRDefault="00CC7874" w:rsidP="00B67095">
            <w:pPr>
              <w:rPr>
                <w:lang w:val="en-GB"/>
              </w:rPr>
            </w:pPr>
            <w:r w:rsidRPr="00D259BB">
              <w:rPr>
                <w:lang w:val="en-GB"/>
              </w:rPr>
              <w:t>The user should be logged in the system and enter all the required</w:t>
            </w:r>
          </w:p>
          <w:p w14:paraId="54DDCC08" w14:textId="77777777" w:rsidR="00CC7874" w:rsidRDefault="00CC7874" w:rsidP="00B67095">
            <w:pPr>
              <w:rPr>
                <w:lang w:val="en-GB"/>
              </w:rPr>
            </w:pPr>
            <w:r w:rsidRPr="00D259BB">
              <w:rPr>
                <w:lang w:val="en-GB"/>
              </w:rPr>
              <w:t>information</w:t>
            </w:r>
          </w:p>
        </w:tc>
      </w:tr>
    </w:tbl>
    <w:p w14:paraId="1A4B9EE1" w14:textId="77777777" w:rsidR="00CC7874" w:rsidRDefault="00CC7874" w:rsidP="00CC7874">
      <w:pPr>
        <w:rPr>
          <w:lang w:val="en-GB"/>
        </w:rPr>
      </w:pPr>
    </w:p>
    <w:tbl>
      <w:tblPr>
        <w:tblStyle w:val="TableGrid"/>
        <w:tblW w:w="9373" w:type="dxa"/>
        <w:tblLook w:val="04A0" w:firstRow="1" w:lastRow="0" w:firstColumn="1" w:lastColumn="0" w:noHBand="0" w:noVBand="1"/>
      </w:tblPr>
      <w:tblGrid>
        <w:gridCol w:w="2431"/>
        <w:gridCol w:w="6942"/>
      </w:tblGrid>
      <w:tr w:rsidR="00CC7874" w14:paraId="2E2D9007" w14:textId="77777777" w:rsidTr="00B67095">
        <w:trPr>
          <w:trHeight w:val="286"/>
        </w:trPr>
        <w:tc>
          <w:tcPr>
            <w:tcW w:w="2431" w:type="dxa"/>
          </w:tcPr>
          <w:p w14:paraId="621AF0C2" w14:textId="77777777" w:rsidR="00CC7874" w:rsidRDefault="00CC7874" w:rsidP="00B67095">
            <w:pPr>
              <w:rPr>
                <w:lang w:val="en-GB"/>
              </w:rPr>
            </w:pPr>
            <w:r>
              <w:rPr>
                <w:lang w:val="en-GB"/>
              </w:rPr>
              <w:t>Use Case (UC_1.1):</w:t>
            </w:r>
          </w:p>
        </w:tc>
        <w:tc>
          <w:tcPr>
            <w:tcW w:w="6942" w:type="dxa"/>
          </w:tcPr>
          <w:p w14:paraId="3E932635" w14:textId="77777777" w:rsidR="00CC7874" w:rsidRDefault="00CC7874" w:rsidP="00B67095">
            <w:pPr>
              <w:rPr>
                <w:lang w:val="en-GB"/>
              </w:rPr>
            </w:pPr>
            <w:r>
              <w:rPr>
                <w:lang w:val="en-GB"/>
              </w:rPr>
              <w:t xml:space="preserve">                                       Login</w:t>
            </w:r>
          </w:p>
        </w:tc>
      </w:tr>
      <w:tr w:rsidR="00CC7874" w14:paraId="1C621089" w14:textId="77777777" w:rsidTr="00B67095">
        <w:trPr>
          <w:trHeight w:val="286"/>
        </w:trPr>
        <w:tc>
          <w:tcPr>
            <w:tcW w:w="2431" w:type="dxa"/>
          </w:tcPr>
          <w:p w14:paraId="24FB2F0A" w14:textId="77777777" w:rsidR="00CC7874" w:rsidRDefault="00CC7874" w:rsidP="00B67095">
            <w:pPr>
              <w:rPr>
                <w:lang w:val="en-GB"/>
              </w:rPr>
            </w:pPr>
            <w:r>
              <w:rPr>
                <w:lang w:val="en-GB"/>
              </w:rPr>
              <w:t xml:space="preserve">Scope </w:t>
            </w:r>
          </w:p>
        </w:tc>
        <w:tc>
          <w:tcPr>
            <w:tcW w:w="6942" w:type="dxa"/>
          </w:tcPr>
          <w:p w14:paraId="53486BF2" w14:textId="77777777" w:rsidR="00CC7874" w:rsidRDefault="00CC7874" w:rsidP="00B67095">
            <w:pPr>
              <w:rPr>
                <w:lang w:val="en-GB"/>
              </w:rPr>
            </w:pPr>
            <w:r>
              <w:rPr>
                <w:lang w:val="en-GB"/>
              </w:rPr>
              <w:t>Beauty Supply System</w:t>
            </w:r>
          </w:p>
        </w:tc>
      </w:tr>
      <w:tr w:rsidR="00CC7874" w14:paraId="3753A8FA" w14:textId="77777777" w:rsidTr="00B67095">
        <w:trPr>
          <w:trHeight w:val="299"/>
        </w:trPr>
        <w:tc>
          <w:tcPr>
            <w:tcW w:w="2431" w:type="dxa"/>
          </w:tcPr>
          <w:p w14:paraId="792127A4" w14:textId="77777777" w:rsidR="00CC7874" w:rsidRDefault="00CC7874" w:rsidP="00B67095">
            <w:pPr>
              <w:rPr>
                <w:lang w:val="en-GB"/>
              </w:rPr>
            </w:pPr>
            <w:r>
              <w:rPr>
                <w:lang w:val="en-GB"/>
              </w:rPr>
              <w:t>Level</w:t>
            </w:r>
          </w:p>
        </w:tc>
        <w:tc>
          <w:tcPr>
            <w:tcW w:w="6942" w:type="dxa"/>
          </w:tcPr>
          <w:p w14:paraId="07FAB08C" w14:textId="77777777" w:rsidR="00CC7874" w:rsidRDefault="00CC7874" w:rsidP="00B67095">
            <w:pPr>
              <w:rPr>
                <w:lang w:val="en-GB"/>
              </w:rPr>
            </w:pPr>
            <w:r>
              <w:rPr>
                <w:lang w:val="en-GB"/>
              </w:rPr>
              <w:t>User Level</w:t>
            </w:r>
          </w:p>
        </w:tc>
      </w:tr>
      <w:tr w:rsidR="00CC7874" w14:paraId="2344A375" w14:textId="77777777" w:rsidTr="00B67095">
        <w:trPr>
          <w:trHeight w:val="561"/>
        </w:trPr>
        <w:tc>
          <w:tcPr>
            <w:tcW w:w="2431" w:type="dxa"/>
          </w:tcPr>
          <w:p w14:paraId="1F86488D" w14:textId="77777777" w:rsidR="00CC7874" w:rsidRDefault="00CC7874" w:rsidP="00B67095">
            <w:pPr>
              <w:rPr>
                <w:lang w:val="en-GB"/>
              </w:rPr>
            </w:pPr>
            <w:r>
              <w:rPr>
                <w:lang w:val="en-GB"/>
              </w:rPr>
              <w:t>Intention Context</w:t>
            </w:r>
          </w:p>
        </w:tc>
        <w:tc>
          <w:tcPr>
            <w:tcW w:w="6942" w:type="dxa"/>
          </w:tcPr>
          <w:p w14:paraId="7D9A18DE" w14:textId="77777777" w:rsidR="00CC7874" w:rsidRPr="00AB2432" w:rsidRDefault="00CC7874" w:rsidP="00B67095">
            <w:pPr>
              <w:rPr>
                <w:lang w:val="en-GB"/>
              </w:rPr>
            </w:pPr>
            <w:r w:rsidRPr="00AB2432">
              <w:rPr>
                <w:lang w:val="en-GB"/>
              </w:rPr>
              <w:t>The main goal is to remove from the system any entry which is incorrect or</w:t>
            </w:r>
          </w:p>
          <w:p w14:paraId="1BB90013" w14:textId="77777777" w:rsidR="00CC7874" w:rsidRDefault="00CC7874" w:rsidP="00B67095">
            <w:pPr>
              <w:rPr>
                <w:lang w:val="en-GB"/>
              </w:rPr>
            </w:pPr>
            <w:r w:rsidRPr="00AB2432">
              <w:rPr>
                <w:lang w:val="en-GB"/>
              </w:rPr>
              <w:t>mistakenly entered in the system</w:t>
            </w:r>
          </w:p>
        </w:tc>
      </w:tr>
      <w:tr w:rsidR="00CC7874" w14:paraId="4BF33FF2" w14:textId="77777777" w:rsidTr="00B67095">
        <w:trPr>
          <w:trHeight w:val="286"/>
        </w:trPr>
        <w:tc>
          <w:tcPr>
            <w:tcW w:w="2431" w:type="dxa"/>
          </w:tcPr>
          <w:p w14:paraId="1B3F8F15" w14:textId="77777777" w:rsidR="00CC7874" w:rsidRDefault="00CC7874" w:rsidP="00B67095">
            <w:pPr>
              <w:rPr>
                <w:lang w:val="en-GB"/>
              </w:rPr>
            </w:pPr>
            <w:r>
              <w:rPr>
                <w:lang w:val="en-GB"/>
              </w:rPr>
              <w:t>Minimum Guarantees</w:t>
            </w:r>
          </w:p>
        </w:tc>
        <w:tc>
          <w:tcPr>
            <w:tcW w:w="6942" w:type="dxa"/>
          </w:tcPr>
          <w:p w14:paraId="7060C85B" w14:textId="77777777" w:rsidR="00CC7874" w:rsidRDefault="00CC7874" w:rsidP="00B67095">
            <w:pPr>
              <w:rPr>
                <w:lang w:val="en-GB"/>
              </w:rPr>
            </w:pPr>
            <w:r w:rsidRPr="00AB2432">
              <w:rPr>
                <w:lang w:val="en-GB"/>
              </w:rPr>
              <w:t>The user performs the delete operation and provides information on the data</w:t>
            </w:r>
            <w:r>
              <w:rPr>
                <w:lang w:val="en-GB"/>
              </w:rPr>
              <w:t xml:space="preserve"> </w:t>
            </w:r>
            <w:r w:rsidRPr="00AB2432">
              <w:rPr>
                <w:lang w:val="en-GB"/>
              </w:rPr>
              <w:t>that should be removed from the system</w:t>
            </w:r>
          </w:p>
        </w:tc>
      </w:tr>
      <w:tr w:rsidR="00CC7874" w14:paraId="1EEFBD4B" w14:textId="77777777" w:rsidTr="00B67095">
        <w:trPr>
          <w:trHeight w:val="286"/>
        </w:trPr>
        <w:tc>
          <w:tcPr>
            <w:tcW w:w="2431" w:type="dxa"/>
          </w:tcPr>
          <w:p w14:paraId="4DE90E8A" w14:textId="77777777" w:rsidR="00CC7874" w:rsidRDefault="00CC7874" w:rsidP="00B67095">
            <w:pPr>
              <w:rPr>
                <w:lang w:val="en-GB"/>
              </w:rPr>
            </w:pPr>
            <w:r>
              <w:rPr>
                <w:lang w:val="en-GB"/>
              </w:rPr>
              <w:t>Success Guarantees</w:t>
            </w:r>
          </w:p>
        </w:tc>
        <w:tc>
          <w:tcPr>
            <w:tcW w:w="6942" w:type="dxa"/>
          </w:tcPr>
          <w:p w14:paraId="00DFA5FE" w14:textId="77777777" w:rsidR="00CC7874" w:rsidRDefault="00CC7874" w:rsidP="00B67095">
            <w:pPr>
              <w:rPr>
                <w:lang w:val="en-GB"/>
              </w:rPr>
            </w:pPr>
            <w:r w:rsidRPr="00AB2432">
              <w:rPr>
                <w:lang w:val="en-GB"/>
              </w:rPr>
              <w:t xml:space="preserve">The user enters correctly the query that must be deleted and the system </w:t>
            </w:r>
            <w:r w:rsidRPr="00AB2432">
              <w:rPr>
                <w:lang w:val="en-GB"/>
              </w:rPr>
              <w:lastRenderedPageBreak/>
              <w:t>after</w:t>
            </w:r>
            <w:r>
              <w:rPr>
                <w:lang w:val="en-GB"/>
              </w:rPr>
              <w:t xml:space="preserve"> </w:t>
            </w:r>
            <w:r w:rsidRPr="00AB2432">
              <w:rPr>
                <w:lang w:val="en-GB"/>
              </w:rPr>
              <w:t>removes it from the database and the system, provides a success</w:t>
            </w:r>
            <w:r>
              <w:rPr>
                <w:lang w:val="en-GB"/>
              </w:rPr>
              <w:t xml:space="preserve"> </w:t>
            </w:r>
            <w:r w:rsidRPr="00AB2432">
              <w:rPr>
                <w:lang w:val="en-GB"/>
              </w:rPr>
              <w:t>message to</w:t>
            </w:r>
            <w:r>
              <w:rPr>
                <w:lang w:val="en-GB"/>
              </w:rPr>
              <w:t xml:space="preserve"> </w:t>
            </w:r>
            <w:r w:rsidRPr="00AB2432">
              <w:rPr>
                <w:lang w:val="en-GB"/>
              </w:rPr>
              <w:t>the user.</w:t>
            </w:r>
          </w:p>
        </w:tc>
      </w:tr>
      <w:tr w:rsidR="00CC7874" w14:paraId="2A06B6BA" w14:textId="77777777" w:rsidTr="00B67095">
        <w:trPr>
          <w:trHeight w:val="286"/>
        </w:trPr>
        <w:tc>
          <w:tcPr>
            <w:tcW w:w="2431" w:type="dxa"/>
          </w:tcPr>
          <w:p w14:paraId="6E3DACAD" w14:textId="77777777" w:rsidR="00CC7874" w:rsidRDefault="00CC7874" w:rsidP="00B67095">
            <w:pPr>
              <w:rPr>
                <w:lang w:val="en-GB"/>
              </w:rPr>
            </w:pPr>
            <w:r>
              <w:rPr>
                <w:lang w:val="en-GB"/>
              </w:rPr>
              <w:lastRenderedPageBreak/>
              <w:t>Primary Actor</w:t>
            </w:r>
          </w:p>
        </w:tc>
        <w:tc>
          <w:tcPr>
            <w:tcW w:w="6942" w:type="dxa"/>
          </w:tcPr>
          <w:p w14:paraId="4F166AA9" w14:textId="77777777" w:rsidR="00CC7874" w:rsidRDefault="00CC7874" w:rsidP="00B67095">
            <w:pPr>
              <w:rPr>
                <w:lang w:val="en-GB"/>
              </w:rPr>
            </w:pPr>
            <w:r>
              <w:rPr>
                <w:lang w:val="en-GB"/>
              </w:rPr>
              <w:t>Beauty Supply Administrator</w:t>
            </w:r>
          </w:p>
        </w:tc>
      </w:tr>
      <w:tr w:rsidR="00CC7874" w14:paraId="6978DC0C" w14:textId="77777777" w:rsidTr="00B67095">
        <w:trPr>
          <w:trHeight w:val="299"/>
        </w:trPr>
        <w:tc>
          <w:tcPr>
            <w:tcW w:w="2431" w:type="dxa"/>
          </w:tcPr>
          <w:p w14:paraId="5E9CD589" w14:textId="77777777" w:rsidR="00CC7874" w:rsidRDefault="00CC7874" w:rsidP="00B67095">
            <w:pPr>
              <w:rPr>
                <w:lang w:val="en-GB"/>
              </w:rPr>
            </w:pPr>
            <w:r>
              <w:rPr>
                <w:lang w:val="en-GB"/>
              </w:rPr>
              <w:t>Stakeholder Interest</w:t>
            </w:r>
          </w:p>
        </w:tc>
        <w:tc>
          <w:tcPr>
            <w:tcW w:w="6942" w:type="dxa"/>
          </w:tcPr>
          <w:p w14:paraId="41B8CC0D" w14:textId="77777777" w:rsidR="00CC7874" w:rsidRDefault="00CC7874" w:rsidP="00B67095">
            <w:pPr>
              <w:rPr>
                <w:lang w:val="en-GB"/>
              </w:rPr>
            </w:pPr>
            <w:r w:rsidRPr="00AB2432">
              <w:rPr>
                <w:lang w:val="en-GB"/>
              </w:rPr>
              <w:t>To have removed any data that is no longer sufficient for the system.</w:t>
            </w:r>
          </w:p>
        </w:tc>
      </w:tr>
      <w:tr w:rsidR="00CC7874" w14:paraId="68AF9DA3" w14:textId="77777777" w:rsidTr="00B67095">
        <w:trPr>
          <w:trHeight w:val="299"/>
        </w:trPr>
        <w:tc>
          <w:tcPr>
            <w:tcW w:w="2431" w:type="dxa"/>
          </w:tcPr>
          <w:p w14:paraId="5C9EA395" w14:textId="77777777" w:rsidR="00CC7874" w:rsidRDefault="00CC7874" w:rsidP="00B67095">
            <w:pPr>
              <w:rPr>
                <w:lang w:val="en-GB"/>
              </w:rPr>
            </w:pPr>
            <w:r>
              <w:rPr>
                <w:lang w:val="en-GB"/>
              </w:rPr>
              <w:t>Precondition</w:t>
            </w:r>
          </w:p>
        </w:tc>
        <w:tc>
          <w:tcPr>
            <w:tcW w:w="6942" w:type="dxa"/>
          </w:tcPr>
          <w:p w14:paraId="4CF66232" w14:textId="77777777" w:rsidR="00CC7874" w:rsidRPr="00AB2432" w:rsidRDefault="00CC7874" w:rsidP="00B67095">
            <w:pPr>
              <w:rPr>
                <w:lang w:val="en-GB"/>
              </w:rPr>
            </w:pPr>
            <w:r w:rsidRPr="00AB2432">
              <w:rPr>
                <w:lang w:val="en-GB"/>
              </w:rPr>
              <w:t>The user must be logged in the system and he/she should have opened the</w:t>
            </w:r>
          </w:p>
          <w:p w14:paraId="2321F48D" w14:textId="77777777" w:rsidR="00CC7874" w:rsidRDefault="00CC7874" w:rsidP="00B67095">
            <w:pPr>
              <w:rPr>
                <w:lang w:val="en-GB"/>
              </w:rPr>
            </w:pPr>
            <w:r w:rsidRPr="00AB2432">
              <w:rPr>
                <w:lang w:val="en-GB"/>
              </w:rPr>
              <w:t>view tables in order to compete the process.</w:t>
            </w:r>
          </w:p>
        </w:tc>
      </w:tr>
    </w:tbl>
    <w:p w14:paraId="343F5CF1" w14:textId="77777777" w:rsidR="00CC7874" w:rsidRDefault="00CC7874" w:rsidP="00CC7874">
      <w:pPr>
        <w:rPr>
          <w:lang w:val="en-GB"/>
        </w:rPr>
      </w:pPr>
    </w:p>
    <w:p w14:paraId="7DDD6483" w14:textId="77777777" w:rsidR="00CC7874" w:rsidRDefault="00CC7874" w:rsidP="00CC7874">
      <w:pPr>
        <w:rPr>
          <w:lang w:val="en-GB"/>
        </w:rPr>
      </w:pPr>
    </w:p>
    <w:tbl>
      <w:tblPr>
        <w:tblStyle w:val="TableGrid"/>
        <w:tblW w:w="9373" w:type="dxa"/>
        <w:tblLook w:val="04A0" w:firstRow="1" w:lastRow="0" w:firstColumn="1" w:lastColumn="0" w:noHBand="0" w:noVBand="1"/>
      </w:tblPr>
      <w:tblGrid>
        <w:gridCol w:w="2431"/>
        <w:gridCol w:w="6942"/>
      </w:tblGrid>
      <w:tr w:rsidR="00CC7874" w14:paraId="0E0DDF78" w14:textId="77777777" w:rsidTr="00B67095">
        <w:trPr>
          <w:trHeight w:val="286"/>
        </w:trPr>
        <w:tc>
          <w:tcPr>
            <w:tcW w:w="2431" w:type="dxa"/>
          </w:tcPr>
          <w:p w14:paraId="3165E310" w14:textId="77777777" w:rsidR="00CC7874" w:rsidRDefault="00CC7874" w:rsidP="00B67095">
            <w:pPr>
              <w:rPr>
                <w:lang w:val="en-GB"/>
              </w:rPr>
            </w:pPr>
            <w:r>
              <w:rPr>
                <w:lang w:val="en-GB"/>
              </w:rPr>
              <w:t>Use Case (UC_1.3):</w:t>
            </w:r>
          </w:p>
        </w:tc>
        <w:tc>
          <w:tcPr>
            <w:tcW w:w="6942" w:type="dxa"/>
          </w:tcPr>
          <w:p w14:paraId="2CC49ED3" w14:textId="77777777" w:rsidR="00CC7874" w:rsidRDefault="00CC7874" w:rsidP="00B67095">
            <w:pPr>
              <w:rPr>
                <w:lang w:val="en-GB"/>
              </w:rPr>
            </w:pPr>
            <w:r>
              <w:rPr>
                <w:lang w:val="en-GB"/>
              </w:rPr>
              <w:t xml:space="preserve">                                      View Employer Information</w:t>
            </w:r>
          </w:p>
        </w:tc>
      </w:tr>
      <w:tr w:rsidR="00CC7874" w14:paraId="66FF16B2" w14:textId="77777777" w:rsidTr="00B67095">
        <w:trPr>
          <w:trHeight w:val="286"/>
        </w:trPr>
        <w:tc>
          <w:tcPr>
            <w:tcW w:w="2431" w:type="dxa"/>
          </w:tcPr>
          <w:p w14:paraId="4542B7C4" w14:textId="77777777" w:rsidR="00CC7874" w:rsidRDefault="00CC7874" w:rsidP="00B67095">
            <w:pPr>
              <w:rPr>
                <w:lang w:val="en-GB"/>
              </w:rPr>
            </w:pPr>
            <w:r>
              <w:rPr>
                <w:lang w:val="en-GB"/>
              </w:rPr>
              <w:t xml:space="preserve">Scope </w:t>
            </w:r>
          </w:p>
        </w:tc>
        <w:tc>
          <w:tcPr>
            <w:tcW w:w="6942" w:type="dxa"/>
          </w:tcPr>
          <w:p w14:paraId="2B90A462" w14:textId="77777777" w:rsidR="00CC7874" w:rsidRDefault="00CC7874" w:rsidP="00B67095">
            <w:pPr>
              <w:rPr>
                <w:lang w:val="en-GB"/>
              </w:rPr>
            </w:pPr>
            <w:r>
              <w:rPr>
                <w:lang w:val="en-GB"/>
              </w:rPr>
              <w:t>Beauty Supply System</w:t>
            </w:r>
          </w:p>
        </w:tc>
      </w:tr>
      <w:tr w:rsidR="00CC7874" w14:paraId="0F77E490" w14:textId="77777777" w:rsidTr="00B67095">
        <w:trPr>
          <w:trHeight w:val="299"/>
        </w:trPr>
        <w:tc>
          <w:tcPr>
            <w:tcW w:w="2431" w:type="dxa"/>
          </w:tcPr>
          <w:p w14:paraId="6316955C" w14:textId="77777777" w:rsidR="00CC7874" w:rsidRDefault="00CC7874" w:rsidP="00B67095">
            <w:pPr>
              <w:rPr>
                <w:lang w:val="en-GB"/>
              </w:rPr>
            </w:pPr>
            <w:r>
              <w:rPr>
                <w:lang w:val="en-GB"/>
              </w:rPr>
              <w:t>Level</w:t>
            </w:r>
          </w:p>
        </w:tc>
        <w:tc>
          <w:tcPr>
            <w:tcW w:w="6942" w:type="dxa"/>
          </w:tcPr>
          <w:p w14:paraId="746CDD6F" w14:textId="77777777" w:rsidR="00CC7874" w:rsidRDefault="00CC7874" w:rsidP="00B67095">
            <w:pPr>
              <w:rPr>
                <w:lang w:val="en-GB"/>
              </w:rPr>
            </w:pPr>
            <w:r>
              <w:rPr>
                <w:lang w:val="en-GB"/>
              </w:rPr>
              <w:t>User Level</w:t>
            </w:r>
          </w:p>
        </w:tc>
      </w:tr>
      <w:tr w:rsidR="00CC7874" w14:paraId="719EFE29" w14:textId="77777777" w:rsidTr="00B67095">
        <w:trPr>
          <w:trHeight w:val="291"/>
        </w:trPr>
        <w:tc>
          <w:tcPr>
            <w:tcW w:w="2431" w:type="dxa"/>
          </w:tcPr>
          <w:p w14:paraId="058817E5" w14:textId="77777777" w:rsidR="00CC7874" w:rsidRDefault="00CC7874" w:rsidP="00B67095">
            <w:pPr>
              <w:rPr>
                <w:lang w:val="en-GB"/>
              </w:rPr>
            </w:pPr>
            <w:r>
              <w:rPr>
                <w:lang w:val="en-GB"/>
              </w:rPr>
              <w:t>Intention Context</w:t>
            </w:r>
          </w:p>
        </w:tc>
        <w:tc>
          <w:tcPr>
            <w:tcW w:w="6942" w:type="dxa"/>
          </w:tcPr>
          <w:p w14:paraId="51096CC7" w14:textId="77777777" w:rsidR="00CC7874" w:rsidRDefault="00CC7874" w:rsidP="00B67095">
            <w:pPr>
              <w:rPr>
                <w:lang w:val="en-GB"/>
              </w:rPr>
            </w:pPr>
            <w:r>
              <w:rPr>
                <w:lang w:val="en-GB"/>
              </w:rPr>
              <w:t>admin</w:t>
            </w:r>
            <w:r w:rsidRPr="006C14A2">
              <w:rPr>
                <w:lang w:val="en-GB"/>
              </w:rPr>
              <w:t xml:space="preserve"> can see a list with </w:t>
            </w:r>
            <w:r>
              <w:rPr>
                <w:lang w:val="en-GB"/>
              </w:rPr>
              <w:t xml:space="preserve">clients/employee </w:t>
            </w:r>
            <w:r w:rsidRPr="006C14A2">
              <w:rPr>
                <w:lang w:val="en-GB"/>
              </w:rPr>
              <w:t>in order to have a</w:t>
            </w:r>
            <w:r>
              <w:rPr>
                <w:lang w:val="en-GB"/>
              </w:rPr>
              <w:t xml:space="preserve"> </w:t>
            </w:r>
            <w:r w:rsidRPr="006C14A2">
              <w:rPr>
                <w:lang w:val="en-GB"/>
              </w:rPr>
              <w:t>representation of the database saved information</w:t>
            </w:r>
          </w:p>
        </w:tc>
      </w:tr>
      <w:tr w:rsidR="00CC7874" w14:paraId="694C6FF3" w14:textId="77777777" w:rsidTr="00B67095">
        <w:trPr>
          <w:trHeight w:val="286"/>
        </w:trPr>
        <w:tc>
          <w:tcPr>
            <w:tcW w:w="2431" w:type="dxa"/>
          </w:tcPr>
          <w:p w14:paraId="7B894C00" w14:textId="77777777" w:rsidR="00CC7874" w:rsidRDefault="00CC7874" w:rsidP="00B67095">
            <w:pPr>
              <w:rPr>
                <w:lang w:val="en-GB"/>
              </w:rPr>
            </w:pPr>
            <w:r>
              <w:rPr>
                <w:lang w:val="en-GB"/>
              </w:rPr>
              <w:t>Minimum Guarantees</w:t>
            </w:r>
          </w:p>
        </w:tc>
        <w:tc>
          <w:tcPr>
            <w:tcW w:w="6942" w:type="dxa"/>
          </w:tcPr>
          <w:p w14:paraId="5D35856C" w14:textId="77777777" w:rsidR="00CC7874" w:rsidRDefault="00CC7874" w:rsidP="00B67095">
            <w:pPr>
              <w:rPr>
                <w:lang w:val="en-GB"/>
              </w:rPr>
            </w:pPr>
            <w:r w:rsidRPr="006C14A2">
              <w:rPr>
                <w:lang w:val="en-GB"/>
              </w:rPr>
              <w:t>A list of users is shown</w:t>
            </w:r>
          </w:p>
        </w:tc>
      </w:tr>
      <w:tr w:rsidR="00CC7874" w14:paraId="6FBE512D" w14:textId="77777777" w:rsidTr="00B67095">
        <w:trPr>
          <w:trHeight w:val="286"/>
        </w:trPr>
        <w:tc>
          <w:tcPr>
            <w:tcW w:w="2431" w:type="dxa"/>
          </w:tcPr>
          <w:p w14:paraId="346FB6D0" w14:textId="77777777" w:rsidR="00CC7874" w:rsidRDefault="00CC7874" w:rsidP="00B67095">
            <w:pPr>
              <w:rPr>
                <w:lang w:val="en-GB"/>
              </w:rPr>
            </w:pPr>
            <w:r>
              <w:rPr>
                <w:lang w:val="en-GB"/>
              </w:rPr>
              <w:t>Success Guarantees</w:t>
            </w:r>
          </w:p>
        </w:tc>
        <w:tc>
          <w:tcPr>
            <w:tcW w:w="6942" w:type="dxa"/>
          </w:tcPr>
          <w:p w14:paraId="3CC514DE" w14:textId="77777777" w:rsidR="00CC7874" w:rsidRDefault="00CC7874" w:rsidP="00B67095">
            <w:pPr>
              <w:rPr>
                <w:lang w:val="en-GB"/>
              </w:rPr>
            </w:pPr>
            <w:r w:rsidRPr="006C14A2">
              <w:rPr>
                <w:lang w:val="en-GB"/>
              </w:rPr>
              <w:t>After clicking view user, a table with the user saved to the database is shown to</w:t>
            </w:r>
            <w:r>
              <w:rPr>
                <w:lang w:val="en-GB"/>
              </w:rPr>
              <w:t xml:space="preserve"> </w:t>
            </w:r>
            <w:r w:rsidRPr="006C14A2">
              <w:rPr>
                <w:lang w:val="en-GB"/>
              </w:rPr>
              <w:t>the user</w:t>
            </w:r>
          </w:p>
        </w:tc>
      </w:tr>
      <w:tr w:rsidR="00CC7874" w14:paraId="51045126" w14:textId="77777777" w:rsidTr="00B67095">
        <w:trPr>
          <w:trHeight w:val="286"/>
        </w:trPr>
        <w:tc>
          <w:tcPr>
            <w:tcW w:w="2431" w:type="dxa"/>
          </w:tcPr>
          <w:p w14:paraId="733D24F4" w14:textId="77777777" w:rsidR="00CC7874" w:rsidRDefault="00CC7874" w:rsidP="00B67095">
            <w:pPr>
              <w:rPr>
                <w:lang w:val="en-GB"/>
              </w:rPr>
            </w:pPr>
            <w:r>
              <w:rPr>
                <w:lang w:val="en-GB"/>
              </w:rPr>
              <w:t>Primary Actor</w:t>
            </w:r>
          </w:p>
        </w:tc>
        <w:tc>
          <w:tcPr>
            <w:tcW w:w="6942" w:type="dxa"/>
          </w:tcPr>
          <w:p w14:paraId="0BBF9D5B" w14:textId="77777777" w:rsidR="00CC7874" w:rsidRDefault="00CC7874" w:rsidP="00B67095">
            <w:pPr>
              <w:rPr>
                <w:lang w:val="en-GB"/>
              </w:rPr>
            </w:pPr>
            <w:r>
              <w:rPr>
                <w:lang w:val="en-GB"/>
              </w:rPr>
              <w:t>Beauty Supply Administrator</w:t>
            </w:r>
          </w:p>
        </w:tc>
      </w:tr>
      <w:tr w:rsidR="00CC7874" w14:paraId="0694FA59" w14:textId="77777777" w:rsidTr="00B67095">
        <w:trPr>
          <w:trHeight w:val="299"/>
        </w:trPr>
        <w:tc>
          <w:tcPr>
            <w:tcW w:w="2431" w:type="dxa"/>
          </w:tcPr>
          <w:p w14:paraId="2DA9F546" w14:textId="77777777" w:rsidR="00CC7874" w:rsidRDefault="00CC7874" w:rsidP="00B67095">
            <w:pPr>
              <w:rPr>
                <w:lang w:val="en-GB"/>
              </w:rPr>
            </w:pPr>
            <w:r>
              <w:rPr>
                <w:lang w:val="en-GB"/>
              </w:rPr>
              <w:t>Stakeholder Interest</w:t>
            </w:r>
          </w:p>
        </w:tc>
        <w:tc>
          <w:tcPr>
            <w:tcW w:w="6942" w:type="dxa"/>
          </w:tcPr>
          <w:p w14:paraId="6C33496E" w14:textId="77777777" w:rsidR="00CC7874" w:rsidRDefault="00CC7874" w:rsidP="00B67095">
            <w:pPr>
              <w:rPr>
                <w:lang w:val="en-GB"/>
              </w:rPr>
            </w:pPr>
            <w:r w:rsidRPr="006C14A2">
              <w:rPr>
                <w:lang w:val="en-GB"/>
              </w:rPr>
              <w:t>The user is able to view details to the users’ information and make any changes if</w:t>
            </w:r>
            <w:r>
              <w:rPr>
                <w:lang w:val="en-GB"/>
              </w:rPr>
              <w:t xml:space="preserve"> </w:t>
            </w:r>
            <w:r w:rsidRPr="006C14A2">
              <w:rPr>
                <w:lang w:val="en-GB"/>
              </w:rPr>
              <w:t>wanted</w:t>
            </w:r>
          </w:p>
        </w:tc>
      </w:tr>
      <w:tr w:rsidR="00CC7874" w14:paraId="217C8EF9" w14:textId="77777777" w:rsidTr="00B67095">
        <w:trPr>
          <w:trHeight w:val="58"/>
        </w:trPr>
        <w:tc>
          <w:tcPr>
            <w:tcW w:w="2431" w:type="dxa"/>
          </w:tcPr>
          <w:p w14:paraId="1C54E5B3" w14:textId="77777777" w:rsidR="00CC7874" w:rsidRDefault="00CC7874" w:rsidP="00B67095">
            <w:pPr>
              <w:rPr>
                <w:lang w:val="en-GB"/>
              </w:rPr>
            </w:pPr>
            <w:r>
              <w:rPr>
                <w:lang w:val="en-GB"/>
              </w:rPr>
              <w:t>Precondition</w:t>
            </w:r>
          </w:p>
        </w:tc>
        <w:tc>
          <w:tcPr>
            <w:tcW w:w="6942" w:type="dxa"/>
          </w:tcPr>
          <w:p w14:paraId="7FFCD4CC" w14:textId="77777777" w:rsidR="00CC7874" w:rsidRDefault="00CC7874" w:rsidP="00B67095">
            <w:pPr>
              <w:rPr>
                <w:lang w:val="en-GB"/>
              </w:rPr>
            </w:pPr>
            <w:r w:rsidRPr="006C14A2">
              <w:rPr>
                <w:lang w:val="en-GB"/>
              </w:rPr>
              <w:t>At least one user must have been registered in the system</w:t>
            </w:r>
          </w:p>
        </w:tc>
      </w:tr>
    </w:tbl>
    <w:p w14:paraId="4285997C" w14:textId="77777777" w:rsidR="00CC7874" w:rsidRDefault="00CC7874" w:rsidP="00CC7874">
      <w:pPr>
        <w:rPr>
          <w:lang w:val="en-GB"/>
        </w:rPr>
      </w:pPr>
    </w:p>
    <w:tbl>
      <w:tblPr>
        <w:tblStyle w:val="TableGrid"/>
        <w:tblW w:w="9373" w:type="dxa"/>
        <w:tblLook w:val="04A0" w:firstRow="1" w:lastRow="0" w:firstColumn="1" w:lastColumn="0" w:noHBand="0" w:noVBand="1"/>
      </w:tblPr>
      <w:tblGrid>
        <w:gridCol w:w="2431"/>
        <w:gridCol w:w="6942"/>
      </w:tblGrid>
      <w:tr w:rsidR="00CC7874" w14:paraId="033F140E" w14:textId="77777777" w:rsidTr="00B67095">
        <w:trPr>
          <w:trHeight w:val="286"/>
        </w:trPr>
        <w:tc>
          <w:tcPr>
            <w:tcW w:w="2431" w:type="dxa"/>
          </w:tcPr>
          <w:p w14:paraId="1A5DF846" w14:textId="77777777" w:rsidR="00CC7874" w:rsidRDefault="00CC7874" w:rsidP="00B67095">
            <w:pPr>
              <w:rPr>
                <w:lang w:val="en-GB"/>
              </w:rPr>
            </w:pPr>
            <w:r>
              <w:rPr>
                <w:lang w:val="en-GB"/>
              </w:rPr>
              <w:t>Use Case (UC_1.3):</w:t>
            </w:r>
          </w:p>
        </w:tc>
        <w:tc>
          <w:tcPr>
            <w:tcW w:w="6942" w:type="dxa"/>
          </w:tcPr>
          <w:p w14:paraId="220A612F" w14:textId="77777777" w:rsidR="00CC7874" w:rsidRDefault="00CC7874" w:rsidP="00B67095">
            <w:pPr>
              <w:rPr>
                <w:lang w:val="en-GB"/>
              </w:rPr>
            </w:pPr>
            <w:r>
              <w:rPr>
                <w:lang w:val="en-GB"/>
              </w:rPr>
              <w:t xml:space="preserve">                                            Send Messages</w:t>
            </w:r>
          </w:p>
        </w:tc>
      </w:tr>
      <w:tr w:rsidR="00CC7874" w14:paraId="429FD6A9" w14:textId="77777777" w:rsidTr="00B67095">
        <w:trPr>
          <w:trHeight w:val="286"/>
        </w:trPr>
        <w:tc>
          <w:tcPr>
            <w:tcW w:w="2431" w:type="dxa"/>
          </w:tcPr>
          <w:p w14:paraId="25F1179B" w14:textId="77777777" w:rsidR="00CC7874" w:rsidRDefault="00CC7874" w:rsidP="00B67095">
            <w:pPr>
              <w:rPr>
                <w:lang w:val="en-GB"/>
              </w:rPr>
            </w:pPr>
            <w:r>
              <w:rPr>
                <w:lang w:val="en-GB"/>
              </w:rPr>
              <w:t xml:space="preserve">Scope </w:t>
            </w:r>
          </w:p>
        </w:tc>
        <w:tc>
          <w:tcPr>
            <w:tcW w:w="6942" w:type="dxa"/>
          </w:tcPr>
          <w:p w14:paraId="2D2369D5" w14:textId="77777777" w:rsidR="00CC7874" w:rsidRDefault="00CC7874" w:rsidP="00B67095">
            <w:pPr>
              <w:rPr>
                <w:lang w:val="en-GB"/>
              </w:rPr>
            </w:pPr>
            <w:r>
              <w:rPr>
                <w:lang w:val="en-GB"/>
              </w:rPr>
              <w:t>Beauty Supply System</w:t>
            </w:r>
          </w:p>
        </w:tc>
      </w:tr>
      <w:tr w:rsidR="00CC7874" w14:paraId="61A2C9C5" w14:textId="77777777" w:rsidTr="00B67095">
        <w:trPr>
          <w:trHeight w:val="299"/>
        </w:trPr>
        <w:tc>
          <w:tcPr>
            <w:tcW w:w="2431" w:type="dxa"/>
          </w:tcPr>
          <w:p w14:paraId="08FAF9C6" w14:textId="77777777" w:rsidR="00CC7874" w:rsidRDefault="00CC7874" w:rsidP="00B67095">
            <w:pPr>
              <w:rPr>
                <w:lang w:val="en-GB"/>
              </w:rPr>
            </w:pPr>
            <w:r>
              <w:rPr>
                <w:lang w:val="en-GB"/>
              </w:rPr>
              <w:t>Level</w:t>
            </w:r>
          </w:p>
        </w:tc>
        <w:tc>
          <w:tcPr>
            <w:tcW w:w="6942" w:type="dxa"/>
          </w:tcPr>
          <w:p w14:paraId="1F4CD562" w14:textId="77777777" w:rsidR="00CC7874" w:rsidRDefault="00CC7874" w:rsidP="00B67095">
            <w:pPr>
              <w:rPr>
                <w:lang w:val="en-GB"/>
              </w:rPr>
            </w:pPr>
            <w:r>
              <w:rPr>
                <w:lang w:val="en-GB"/>
              </w:rPr>
              <w:t>User Level</w:t>
            </w:r>
          </w:p>
        </w:tc>
      </w:tr>
      <w:tr w:rsidR="00CC7874" w14:paraId="6EAE7F66" w14:textId="77777777" w:rsidTr="00B67095">
        <w:trPr>
          <w:trHeight w:val="291"/>
        </w:trPr>
        <w:tc>
          <w:tcPr>
            <w:tcW w:w="2431" w:type="dxa"/>
          </w:tcPr>
          <w:p w14:paraId="3D237B1C" w14:textId="77777777" w:rsidR="00CC7874" w:rsidRDefault="00CC7874" w:rsidP="00B67095">
            <w:pPr>
              <w:rPr>
                <w:lang w:val="en-GB"/>
              </w:rPr>
            </w:pPr>
            <w:r>
              <w:rPr>
                <w:lang w:val="en-GB"/>
              </w:rPr>
              <w:t>Intention Context</w:t>
            </w:r>
          </w:p>
        </w:tc>
        <w:tc>
          <w:tcPr>
            <w:tcW w:w="6942" w:type="dxa"/>
          </w:tcPr>
          <w:p w14:paraId="1536B445" w14:textId="77777777" w:rsidR="00CC7874" w:rsidRDefault="00CC7874" w:rsidP="00B67095">
            <w:pPr>
              <w:rPr>
                <w:lang w:val="en-GB"/>
              </w:rPr>
            </w:pPr>
            <w:r w:rsidRPr="006C14A2">
              <w:rPr>
                <w:lang w:val="en-GB"/>
              </w:rPr>
              <w:t xml:space="preserve">The user is notified with the latest news from the </w:t>
            </w:r>
            <w:r>
              <w:rPr>
                <w:lang w:val="en-GB"/>
              </w:rPr>
              <w:t>website</w:t>
            </w:r>
          </w:p>
        </w:tc>
      </w:tr>
      <w:tr w:rsidR="00CC7874" w14:paraId="4C9859CF" w14:textId="77777777" w:rsidTr="00B67095">
        <w:trPr>
          <w:trHeight w:val="286"/>
        </w:trPr>
        <w:tc>
          <w:tcPr>
            <w:tcW w:w="2431" w:type="dxa"/>
          </w:tcPr>
          <w:p w14:paraId="375A5F12" w14:textId="77777777" w:rsidR="00CC7874" w:rsidRDefault="00CC7874" w:rsidP="00B67095">
            <w:pPr>
              <w:rPr>
                <w:lang w:val="en-GB"/>
              </w:rPr>
            </w:pPr>
            <w:r>
              <w:rPr>
                <w:lang w:val="en-GB"/>
              </w:rPr>
              <w:t>Minimum Guarantees</w:t>
            </w:r>
          </w:p>
        </w:tc>
        <w:tc>
          <w:tcPr>
            <w:tcW w:w="6942" w:type="dxa"/>
          </w:tcPr>
          <w:p w14:paraId="20FE087D" w14:textId="77777777" w:rsidR="00CC7874" w:rsidRDefault="00CC7874" w:rsidP="00B67095">
            <w:pPr>
              <w:rPr>
                <w:lang w:val="en-GB"/>
              </w:rPr>
            </w:pPr>
            <w:r w:rsidRPr="006C14A2">
              <w:rPr>
                <w:lang w:val="en-GB"/>
              </w:rPr>
              <w:t>There is a notification button in the page, but it doesn’t show the necessary</w:t>
            </w:r>
            <w:r>
              <w:rPr>
                <w:lang w:val="en-GB"/>
              </w:rPr>
              <w:t xml:space="preserve"> </w:t>
            </w:r>
            <w:r w:rsidRPr="006C14A2">
              <w:rPr>
                <w:lang w:val="en-GB"/>
              </w:rPr>
              <w:t>information</w:t>
            </w:r>
          </w:p>
        </w:tc>
      </w:tr>
      <w:tr w:rsidR="00CC7874" w14:paraId="0C09626B" w14:textId="77777777" w:rsidTr="00B67095">
        <w:trPr>
          <w:trHeight w:val="286"/>
        </w:trPr>
        <w:tc>
          <w:tcPr>
            <w:tcW w:w="2431" w:type="dxa"/>
          </w:tcPr>
          <w:p w14:paraId="0BBA2F19" w14:textId="77777777" w:rsidR="00CC7874" w:rsidRDefault="00CC7874" w:rsidP="00B67095">
            <w:pPr>
              <w:rPr>
                <w:lang w:val="en-GB"/>
              </w:rPr>
            </w:pPr>
            <w:r>
              <w:rPr>
                <w:lang w:val="en-GB"/>
              </w:rPr>
              <w:t>Success Guarantees</w:t>
            </w:r>
          </w:p>
        </w:tc>
        <w:tc>
          <w:tcPr>
            <w:tcW w:w="6942" w:type="dxa"/>
          </w:tcPr>
          <w:p w14:paraId="00AD7DD8" w14:textId="77777777" w:rsidR="00CC7874" w:rsidRPr="000A0A71" w:rsidRDefault="00CC7874" w:rsidP="00B67095">
            <w:pPr>
              <w:rPr>
                <w:lang w:val="en-GB"/>
              </w:rPr>
            </w:pPr>
            <w:r w:rsidRPr="000A0A71">
              <w:rPr>
                <w:lang w:val="en-GB"/>
              </w:rPr>
              <w:t xml:space="preserve">Any user can receive messages and/or notifications that will facilitate </w:t>
            </w:r>
            <w:proofErr w:type="gramStart"/>
            <w:r w:rsidRPr="000A0A71">
              <w:rPr>
                <w:lang w:val="en-GB"/>
              </w:rPr>
              <w:t>their</w:t>
            </w:r>
            <w:proofErr w:type="gramEnd"/>
          </w:p>
          <w:p w14:paraId="1AC17DF2" w14:textId="77777777" w:rsidR="00CC7874" w:rsidRDefault="00CC7874" w:rsidP="00B67095">
            <w:pPr>
              <w:rPr>
                <w:lang w:val="en-GB"/>
              </w:rPr>
            </w:pPr>
            <w:r w:rsidRPr="000A0A71">
              <w:rPr>
                <w:lang w:val="en-GB"/>
              </w:rPr>
              <w:t>usage</w:t>
            </w:r>
          </w:p>
        </w:tc>
      </w:tr>
      <w:tr w:rsidR="00CC7874" w14:paraId="005B3136" w14:textId="77777777" w:rsidTr="00B67095">
        <w:trPr>
          <w:trHeight w:val="286"/>
        </w:trPr>
        <w:tc>
          <w:tcPr>
            <w:tcW w:w="2431" w:type="dxa"/>
          </w:tcPr>
          <w:p w14:paraId="5F115602" w14:textId="77777777" w:rsidR="00CC7874" w:rsidRDefault="00CC7874" w:rsidP="00B67095">
            <w:pPr>
              <w:rPr>
                <w:lang w:val="en-GB"/>
              </w:rPr>
            </w:pPr>
            <w:r>
              <w:rPr>
                <w:lang w:val="en-GB"/>
              </w:rPr>
              <w:t>Primary Actor</w:t>
            </w:r>
          </w:p>
        </w:tc>
        <w:tc>
          <w:tcPr>
            <w:tcW w:w="6942" w:type="dxa"/>
          </w:tcPr>
          <w:p w14:paraId="371D7696" w14:textId="77777777" w:rsidR="00CC7874" w:rsidRDefault="00CC7874" w:rsidP="00B67095">
            <w:pPr>
              <w:rPr>
                <w:lang w:val="en-GB"/>
              </w:rPr>
            </w:pPr>
            <w:r>
              <w:rPr>
                <w:lang w:val="en-GB"/>
              </w:rPr>
              <w:t>Beauty Supply Administrator</w:t>
            </w:r>
          </w:p>
        </w:tc>
      </w:tr>
      <w:tr w:rsidR="00CC7874" w14:paraId="5DDDFA9B" w14:textId="77777777" w:rsidTr="00B67095">
        <w:trPr>
          <w:trHeight w:val="299"/>
        </w:trPr>
        <w:tc>
          <w:tcPr>
            <w:tcW w:w="2431" w:type="dxa"/>
          </w:tcPr>
          <w:p w14:paraId="457B9A7E" w14:textId="77777777" w:rsidR="00CC7874" w:rsidRDefault="00CC7874" w:rsidP="00B67095">
            <w:pPr>
              <w:rPr>
                <w:lang w:val="en-GB"/>
              </w:rPr>
            </w:pPr>
            <w:r>
              <w:rPr>
                <w:lang w:val="en-GB"/>
              </w:rPr>
              <w:t>Stakeholder Interest</w:t>
            </w:r>
          </w:p>
        </w:tc>
        <w:tc>
          <w:tcPr>
            <w:tcW w:w="6942" w:type="dxa"/>
          </w:tcPr>
          <w:p w14:paraId="31E29E41" w14:textId="77777777" w:rsidR="00CC7874" w:rsidRDefault="00CC7874" w:rsidP="00B67095">
            <w:pPr>
              <w:rPr>
                <w:lang w:val="en-GB"/>
              </w:rPr>
            </w:pPr>
            <w:r w:rsidRPr="000A0A71">
              <w:rPr>
                <w:lang w:val="en-GB"/>
              </w:rPr>
              <w:t xml:space="preserve">There does exist an interaction with users, which will make the </w:t>
            </w:r>
            <w:r>
              <w:rPr>
                <w:lang w:val="en-GB"/>
              </w:rPr>
              <w:t>website</w:t>
            </w:r>
            <w:r w:rsidRPr="000A0A71">
              <w:rPr>
                <w:lang w:val="en-GB"/>
              </w:rPr>
              <w:t xml:space="preserve"> more</w:t>
            </w:r>
            <w:r>
              <w:rPr>
                <w:lang w:val="en-GB"/>
              </w:rPr>
              <w:t xml:space="preserve"> </w:t>
            </w:r>
            <w:r w:rsidRPr="000A0A71">
              <w:rPr>
                <w:lang w:val="en-GB"/>
              </w:rPr>
              <w:t>flexible</w:t>
            </w:r>
          </w:p>
        </w:tc>
      </w:tr>
      <w:tr w:rsidR="00CC7874" w14:paraId="72CDE728" w14:textId="77777777" w:rsidTr="00B67095">
        <w:trPr>
          <w:trHeight w:val="58"/>
        </w:trPr>
        <w:tc>
          <w:tcPr>
            <w:tcW w:w="2431" w:type="dxa"/>
          </w:tcPr>
          <w:p w14:paraId="27E3E1BB" w14:textId="77777777" w:rsidR="00CC7874" w:rsidRDefault="00CC7874" w:rsidP="00B67095">
            <w:pPr>
              <w:rPr>
                <w:lang w:val="en-GB"/>
              </w:rPr>
            </w:pPr>
            <w:r>
              <w:rPr>
                <w:lang w:val="en-GB"/>
              </w:rPr>
              <w:t>Precondition</w:t>
            </w:r>
          </w:p>
        </w:tc>
        <w:tc>
          <w:tcPr>
            <w:tcW w:w="6942" w:type="dxa"/>
          </w:tcPr>
          <w:p w14:paraId="6C57791B" w14:textId="77777777" w:rsidR="00CC7874" w:rsidRDefault="00CC7874" w:rsidP="00B67095">
            <w:pPr>
              <w:rPr>
                <w:lang w:val="en-GB"/>
              </w:rPr>
            </w:pPr>
            <w:r w:rsidRPr="000A0A71">
              <w:rPr>
                <w:lang w:val="en-GB"/>
              </w:rPr>
              <w:t>The user is logged in the system</w:t>
            </w:r>
          </w:p>
        </w:tc>
      </w:tr>
    </w:tbl>
    <w:p w14:paraId="6029EE87" w14:textId="77777777" w:rsidR="00CC7874" w:rsidRDefault="00CC7874" w:rsidP="00CC7874">
      <w:pPr>
        <w:rPr>
          <w:lang w:val="en-GB"/>
        </w:rPr>
      </w:pPr>
    </w:p>
    <w:tbl>
      <w:tblPr>
        <w:tblStyle w:val="TableGrid"/>
        <w:tblW w:w="9373" w:type="dxa"/>
        <w:tblLook w:val="04A0" w:firstRow="1" w:lastRow="0" w:firstColumn="1" w:lastColumn="0" w:noHBand="0" w:noVBand="1"/>
      </w:tblPr>
      <w:tblGrid>
        <w:gridCol w:w="2431"/>
        <w:gridCol w:w="6942"/>
      </w:tblGrid>
      <w:tr w:rsidR="00CC7874" w14:paraId="2CE82324" w14:textId="77777777" w:rsidTr="00B67095">
        <w:trPr>
          <w:trHeight w:val="286"/>
        </w:trPr>
        <w:tc>
          <w:tcPr>
            <w:tcW w:w="2431" w:type="dxa"/>
          </w:tcPr>
          <w:p w14:paraId="43B09AC4" w14:textId="77777777" w:rsidR="00CC7874" w:rsidRDefault="00CC7874" w:rsidP="00B67095">
            <w:pPr>
              <w:rPr>
                <w:lang w:val="en-GB"/>
              </w:rPr>
            </w:pPr>
            <w:r>
              <w:rPr>
                <w:lang w:val="en-GB"/>
              </w:rPr>
              <w:t>Use Case (UC_2.1):</w:t>
            </w:r>
          </w:p>
        </w:tc>
        <w:tc>
          <w:tcPr>
            <w:tcW w:w="6942" w:type="dxa"/>
          </w:tcPr>
          <w:p w14:paraId="692E365B" w14:textId="77777777" w:rsidR="00CC7874" w:rsidRDefault="00CC7874" w:rsidP="00B67095">
            <w:pPr>
              <w:rPr>
                <w:lang w:val="en-GB"/>
              </w:rPr>
            </w:pPr>
            <w:r>
              <w:rPr>
                <w:lang w:val="en-GB"/>
              </w:rPr>
              <w:t xml:space="preserve">                                       Check Statistics</w:t>
            </w:r>
          </w:p>
        </w:tc>
      </w:tr>
      <w:tr w:rsidR="00CC7874" w14:paraId="6A15E865" w14:textId="77777777" w:rsidTr="00B67095">
        <w:trPr>
          <w:trHeight w:val="286"/>
        </w:trPr>
        <w:tc>
          <w:tcPr>
            <w:tcW w:w="2431" w:type="dxa"/>
          </w:tcPr>
          <w:p w14:paraId="6098ED00" w14:textId="77777777" w:rsidR="00CC7874" w:rsidRDefault="00CC7874" w:rsidP="00B67095">
            <w:pPr>
              <w:rPr>
                <w:lang w:val="en-GB"/>
              </w:rPr>
            </w:pPr>
            <w:r>
              <w:rPr>
                <w:lang w:val="en-GB"/>
              </w:rPr>
              <w:t xml:space="preserve">Scope </w:t>
            </w:r>
          </w:p>
        </w:tc>
        <w:tc>
          <w:tcPr>
            <w:tcW w:w="6942" w:type="dxa"/>
          </w:tcPr>
          <w:p w14:paraId="65C8F96E" w14:textId="77777777" w:rsidR="00CC7874" w:rsidRDefault="00CC7874" w:rsidP="00B67095">
            <w:pPr>
              <w:rPr>
                <w:lang w:val="en-GB"/>
              </w:rPr>
            </w:pPr>
            <w:r>
              <w:rPr>
                <w:lang w:val="en-GB"/>
              </w:rPr>
              <w:t>Beauty Supply System</w:t>
            </w:r>
          </w:p>
        </w:tc>
      </w:tr>
      <w:tr w:rsidR="00CC7874" w14:paraId="48C119B2" w14:textId="77777777" w:rsidTr="00B67095">
        <w:trPr>
          <w:trHeight w:val="299"/>
        </w:trPr>
        <w:tc>
          <w:tcPr>
            <w:tcW w:w="2431" w:type="dxa"/>
          </w:tcPr>
          <w:p w14:paraId="6581590F" w14:textId="77777777" w:rsidR="00CC7874" w:rsidRDefault="00CC7874" w:rsidP="00B67095">
            <w:pPr>
              <w:rPr>
                <w:lang w:val="en-GB"/>
              </w:rPr>
            </w:pPr>
            <w:r>
              <w:rPr>
                <w:lang w:val="en-GB"/>
              </w:rPr>
              <w:t>Level</w:t>
            </w:r>
          </w:p>
        </w:tc>
        <w:tc>
          <w:tcPr>
            <w:tcW w:w="6942" w:type="dxa"/>
          </w:tcPr>
          <w:p w14:paraId="2E4283A5" w14:textId="77777777" w:rsidR="00CC7874" w:rsidRDefault="00CC7874" w:rsidP="00B67095">
            <w:pPr>
              <w:rPr>
                <w:lang w:val="en-GB"/>
              </w:rPr>
            </w:pPr>
            <w:r>
              <w:rPr>
                <w:lang w:val="en-GB"/>
              </w:rPr>
              <w:t>User Level</w:t>
            </w:r>
          </w:p>
        </w:tc>
      </w:tr>
      <w:tr w:rsidR="00CC7874" w14:paraId="5E3FE346" w14:textId="77777777" w:rsidTr="00B67095">
        <w:trPr>
          <w:trHeight w:val="309"/>
        </w:trPr>
        <w:tc>
          <w:tcPr>
            <w:tcW w:w="2431" w:type="dxa"/>
          </w:tcPr>
          <w:p w14:paraId="3303A9D1" w14:textId="77777777" w:rsidR="00CC7874" w:rsidRDefault="00CC7874" w:rsidP="00B67095">
            <w:pPr>
              <w:rPr>
                <w:lang w:val="en-GB"/>
              </w:rPr>
            </w:pPr>
            <w:r>
              <w:rPr>
                <w:lang w:val="en-GB"/>
              </w:rPr>
              <w:t>Intention Context</w:t>
            </w:r>
          </w:p>
        </w:tc>
        <w:tc>
          <w:tcPr>
            <w:tcW w:w="6942" w:type="dxa"/>
          </w:tcPr>
          <w:p w14:paraId="2E967CD6" w14:textId="77777777" w:rsidR="00CC7874" w:rsidRDefault="00CC7874" w:rsidP="00B67095">
            <w:pPr>
              <w:rPr>
                <w:lang w:val="en-GB"/>
              </w:rPr>
            </w:pPr>
            <w:r w:rsidRPr="00D75DDF">
              <w:rPr>
                <w:lang w:val="en-GB"/>
              </w:rPr>
              <w:t xml:space="preserve">To be able to view the </w:t>
            </w:r>
            <w:r>
              <w:rPr>
                <w:lang w:val="en-GB"/>
              </w:rPr>
              <w:t>employee/</w:t>
            </w:r>
            <w:proofErr w:type="gramStart"/>
            <w:r>
              <w:rPr>
                <w:lang w:val="en-GB"/>
              </w:rPr>
              <w:t>clients</w:t>
            </w:r>
            <w:proofErr w:type="gramEnd"/>
            <w:r>
              <w:rPr>
                <w:lang w:val="en-GB"/>
              </w:rPr>
              <w:t xml:space="preserve"> </w:t>
            </w:r>
            <w:r w:rsidRPr="00D75DDF">
              <w:rPr>
                <w:lang w:val="en-GB"/>
              </w:rPr>
              <w:t xml:space="preserve">statistics based on their </w:t>
            </w:r>
            <w:r>
              <w:rPr>
                <w:lang w:val="en-GB"/>
              </w:rPr>
              <w:t>review.</w:t>
            </w:r>
          </w:p>
        </w:tc>
      </w:tr>
      <w:tr w:rsidR="00CC7874" w14:paraId="34DF9290" w14:textId="77777777" w:rsidTr="00B67095">
        <w:trPr>
          <w:trHeight w:val="286"/>
        </w:trPr>
        <w:tc>
          <w:tcPr>
            <w:tcW w:w="2431" w:type="dxa"/>
          </w:tcPr>
          <w:p w14:paraId="53FEE3D9" w14:textId="77777777" w:rsidR="00CC7874" w:rsidRDefault="00CC7874" w:rsidP="00B67095">
            <w:pPr>
              <w:rPr>
                <w:lang w:val="en-GB"/>
              </w:rPr>
            </w:pPr>
            <w:r>
              <w:rPr>
                <w:lang w:val="en-GB"/>
              </w:rPr>
              <w:t>Minimum Guarantees</w:t>
            </w:r>
          </w:p>
        </w:tc>
        <w:tc>
          <w:tcPr>
            <w:tcW w:w="6942" w:type="dxa"/>
          </w:tcPr>
          <w:p w14:paraId="7477D97D" w14:textId="77777777" w:rsidR="00CC7874" w:rsidRDefault="00CC7874" w:rsidP="00B67095">
            <w:pPr>
              <w:rPr>
                <w:lang w:val="en-GB"/>
              </w:rPr>
            </w:pPr>
            <w:r w:rsidRPr="00D75DDF">
              <w:rPr>
                <w:lang w:val="en-GB"/>
              </w:rPr>
              <w:t xml:space="preserve">There are </w:t>
            </w:r>
            <w:r>
              <w:rPr>
                <w:lang w:val="en-GB"/>
              </w:rPr>
              <w:t>employee/</w:t>
            </w:r>
            <w:proofErr w:type="gramStart"/>
            <w:r>
              <w:rPr>
                <w:lang w:val="en-GB"/>
              </w:rPr>
              <w:t>clients</w:t>
            </w:r>
            <w:proofErr w:type="gramEnd"/>
            <w:r w:rsidRPr="00D75DDF">
              <w:rPr>
                <w:lang w:val="en-GB"/>
              </w:rPr>
              <w:t xml:space="preserve"> data entered in the database which will be used to</w:t>
            </w:r>
            <w:r>
              <w:rPr>
                <w:lang w:val="en-GB"/>
              </w:rPr>
              <w:t xml:space="preserve"> </w:t>
            </w:r>
            <w:r w:rsidRPr="00D75DDF">
              <w:rPr>
                <w:lang w:val="en-GB"/>
              </w:rPr>
              <w:t>generate statistics</w:t>
            </w:r>
            <w:r w:rsidRPr="00D259BB">
              <w:rPr>
                <w:lang w:val="en-GB"/>
              </w:rPr>
              <w:t xml:space="preserve"> </w:t>
            </w:r>
          </w:p>
        </w:tc>
      </w:tr>
      <w:tr w:rsidR="00CC7874" w14:paraId="58F345D4" w14:textId="77777777" w:rsidTr="00B67095">
        <w:trPr>
          <w:trHeight w:val="286"/>
        </w:trPr>
        <w:tc>
          <w:tcPr>
            <w:tcW w:w="2431" w:type="dxa"/>
          </w:tcPr>
          <w:p w14:paraId="0006656C" w14:textId="77777777" w:rsidR="00CC7874" w:rsidRDefault="00CC7874" w:rsidP="00B67095">
            <w:pPr>
              <w:rPr>
                <w:lang w:val="en-GB"/>
              </w:rPr>
            </w:pPr>
            <w:r>
              <w:rPr>
                <w:lang w:val="en-GB"/>
              </w:rPr>
              <w:t>Success Guarantees</w:t>
            </w:r>
          </w:p>
        </w:tc>
        <w:tc>
          <w:tcPr>
            <w:tcW w:w="6942" w:type="dxa"/>
          </w:tcPr>
          <w:p w14:paraId="106DA22D" w14:textId="77777777" w:rsidR="00CC7874" w:rsidRDefault="00CC7874" w:rsidP="00B67095">
            <w:pPr>
              <w:rPr>
                <w:lang w:val="en-GB"/>
              </w:rPr>
            </w:pPr>
            <w:r w:rsidRPr="00D75DDF">
              <w:rPr>
                <w:lang w:val="en-GB"/>
              </w:rPr>
              <w:t xml:space="preserve">The user can view and export meaningful statistics based on the </w:t>
            </w:r>
            <w:r>
              <w:rPr>
                <w:lang w:val="en-GB"/>
              </w:rPr>
              <w:t>employee/client</w:t>
            </w:r>
            <w:r w:rsidRPr="00D75DDF">
              <w:rPr>
                <w:lang w:val="en-GB"/>
              </w:rPr>
              <w:t xml:space="preserve"> data</w:t>
            </w:r>
          </w:p>
        </w:tc>
      </w:tr>
      <w:tr w:rsidR="00CC7874" w14:paraId="02DAA91C" w14:textId="77777777" w:rsidTr="00B67095">
        <w:trPr>
          <w:trHeight w:val="286"/>
        </w:trPr>
        <w:tc>
          <w:tcPr>
            <w:tcW w:w="2431" w:type="dxa"/>
          </w:tcPr>
          <w:p w14:paraId="07CAC754" w14:textId="77777777" w:rsidR="00CC7874" w:rsidRDefault="00CC7874" w:rsidP="00B67095">
            <w:pPr>
              <w:rPr>
                <w:lang w:val="en-GB"/>
              </w:rPr>
            </w:pPr>
            <w:r>
              <w:rPr>
                <w:lang w:val="en-GB"/>
              </w:rPr>
              <w:t>Primary Actor</w:t>
            </w:r>
          </w:p>
        </w:tc>
        <w:tc>
          <w:tcPr>
            <w:tcW w:w="6942" w:type="dxa"/>
          </w:tcPr>
          <w:p w14:paraId="094DA5B4" w14:textId="77777777" w:rsidR="00CC7874" w:rsidRDefault="00CC7874" w:rsidP="00B67095">
            <w:pPr>
              <w:rPr>
                <w:lang w:val="en-GB"/>
              </w:rPr>
            </w:pPr>
            <w:r>
              <w:rPr>
                <w:lang w:val="en-GB"/>
              </w:rPr>
              <w:t>Beauty Supply Administrator</w:t>
            </w:r>
          </w:p>
        </w:tc>
      </w:tr>
      <w:tr w:rsidR="00CC7874" w14:paraId="2478D65B" w14:textId="77777777" w:rsidTr="00B67095">
        <w:trPr>
          <w:trHeight w:val="299"/>
        </w:trPr>
        <w:tc>
          <w:tcPr>
            <w:tcW w:w="2431" w:type="dxa"/>
          </w:tcPr>
          <w:p w14:paraId="19964BED" w14:textId="77777777" w:rsidR="00CC7874" w:rsidRDefault="00CC7874" w:rsidP="00B67095">
            <w:pPr>
              <w:rPr>
                <w:lang w:val="en-GB"/>
              </w:rPr>
            </w:pPr>
            <w:r>
              <w:rPr>
                <w:lang w:val="en-GB"/>
              </w:rPr>
              <w:lastRenderedPageBreak/>
              <w:t>Stakeholder Interest</w:t>
            </w:r>
          </w:p>
        </w:tc>
        <w:tc>
          <w:tcPr>
            <w:tcW w:w="6942" w:type="dxa"/>
          </w:tcPr>
          <w:p w14:paraId="35EB71C8" w14:textId="77777777" w:rsidR="00CC7874" w:rsidRDefault="00CC7874" w:rsidP="00B67095">
            <w:pPr>
              <w:rPr>
                <w:lang w:val="en-GB"/>
              </w:rPr>
            </w:pPr>
            <w:r w:rsidRPr="00D75DDF">
              <w:rPr>
                <w:lang w:val="en-GB"/>
              </w:rPr>
              <w:t>To make meaningful decisions based on the statistics provided in the blog</w:t>
            </w:r>
          </w:p>
        </w:tc>
      </w:tr>
      <w:tr w:rsidR="00CC7874" w14:paraId="12739859" w14:textId="77777777" w:rsidTr="00B67095">
        <w:trPr>
          <w:trHeight w:val="299"/>
        </w:trPr>
        <w:tc>
          <w:tcPr>
            <w:tcW w:w="2431" w:type="dxa"/>
          </w:tcPr>
          <w:p w14:paraId="4AC42C96" w14:textId="77777777" w:rsidR="00CC7874" w:rsidRDefault="00CC7874" w:rsidP="00B67095">
            <w:pPr>
              <w:rPr>
                <w:lang w:val="en-GB"/>
              </w:rPr>
            </w:pPr>
            <w:r>
              <w:rPr>
                <w:lang w:val="en-GB"/>
              </w:rPr>
              <w:t>Precondition</w:t>
            </w:r>
          </w:p>
        </w:tc>
        <w:tc>
          <w:tcPr>
            <w:tcW w:w="6942" w:type="dxa"/>
          </w:tcPr>
          <w:p w14:paraId="62EF53ED" w14:textId="77777777" w:rsidR="00CC7874" w:rsidRDefault="00CC7874" w:rsidP="00B67095">
            <w:pPr>
              <w:rPr>
                <w:lang w:val="en-GB"/>
              </w:rPr>
            </w:pPr>
            <w:r w:rsidRPr="00D75DDF">
              <w:rPr>
                <w:lang w:val="en-GB"/>
              </w:rPr>
              <w:t xml:space="preserve">The user must be logged in and there should be registered </w:t>
            </w:r>
            <w:r>
              <w:rPr>
                <w:lang w:val="en-GB"/>
              </w:rPr>
              <w:t>employee/clients</w:t>
            </w:r>
            <w:r w:rsidRPr="00D75DDF">
              <w:rPr>
                <w:lang w:val="en-GB"/>
              </w:rPr>
              <w:t xml:space="preserve"> in the</w:t>
            </w:r>
            <w:r>
              <w:rPr>
                <w:lang w:val="en-GB"/>
              </w:rPr>
              <w:t xml:space="preserve"> </w:t>
            </w:r>
            <w:r w:rsidRPr="00D75DDF">
              <w:rPr>
                <w:lang w:val="en-GB"/>
              </w:rPr>
              <w:t>database</w:t>
            </w:r>
          </w:p>
        </w:tc>
      </w:tr>
    </w:tbl>
    <w:p w14:paraId="77A83B5C" w14:textId="77777777" w:rsidR="00CC7874" w:rsidRDefault="00CC7874" w:rsidP="00CC7874">
      <w:pPr>
        <w:rPr>
          <w:lang w:val="en-GB"/>
        </w:rPr>
      </w:pPr>
    </w:p>
    <w:tbl>
      <w:tblPr>
        <w:tblStyle w:val="TableGrid"/>
        <w:tblW w:w="9373" w:type="dxa"/>
        <w:tblLook w:val="04A0" w:firstRow="1" w:lastRow="0" w:firstColumn="1" w:lastColumn="0" w:noHBand="0" w:noVBand="1"/>
      </w:tblPr>
      <w:tblGrid>
        <w:gridCol w:w="2431"/>
        <w:gridCol w:w="6942"/>
      </w:tblGrid>
      <w:tr w:rsidR="00CC7874" w14:paraId="75DA4B34" w14:textId="77777777" w:rsidTr="00B67095">
        <w:trPr>
          <w:trHeight w:val="286"/>
        </w:trPr>
        <w:tc>
          <w:tcPr>
            <w:tcW w:w="2431" w:type="dxa"/>
          </w:tcPr>
          <w:p w14:paraId="0BFA3EFF" w14:textId="77777777" w:rsidR="00CC7874" w:rsidRDefault="00CC7874" w:rsidP="00B67095">
            <w:pPr>
              <w:rPr>
                <w:lang w:val="en-GB"/>
              </w:rPr>
            </w:pPr>
            <w:r>
              <w:rPr>
                <w:lang w:val="en-GB"/>
              </w:rPr>
              <w:t>Use Case (UC_2.1):</w:t>
            </w:r>
          </w:p>
        </w:tc>
        <w:tc>
          <w:tcPr>
            <w:tcW w:w="6942" w:type="dxa"/>
          </w:tcPr>
          <w:p w14:paraId="1A4F78CF" w14:textId="77777777" w:rsidR="00CC7874" w:rsidRDefault="00CC7874" w:rsidP="00B67095">
            <w:pPr>
              <w:rPr>
                <w:lang w:val="en-GB"/>
              </w:rPr>
            </w:pPr>
            <w:r>
              <w:rPr>
                <w:lang w:val="en-GB"/>
              </w:rPr>
              <w:t xml:space="preserve">                                               See Reviews</w:t>
            </w:r>
          </w:p>
        </w:tc>
      </w:tr>
      <w:tr w:rsidR="00CC7874" w14:paraId="5C4EF80C" w14:textId="77777777" w:rsidTr="00B67095">
        <w:trPr>
          <w:trHeight w:val="286"/>
        </w:trPr>
        <w:tc>
          <w:tcPr>
            <w:tcW w:w="2431" w:type="dxa"/>
          </w:tcPr>
          <w:p w14:paraId="5283F7F6" w14:textId="77777777" w:rsidR="00CC7874" w:rsidRDefault="00CC7874" w:rsidP="00B67095">
            <w:pPr>
              <w:rPr>
                <w:lang w:val="en-GB"/>
              </w:rPr>
            </w:pPr>
            <w:r>
              <w:rPr>
                <w:lang w:val="en-GB"/>
              </w:rPr>
              <w:t xml:space="preserve">Scope </w:t>
            </w:r>
          </w:p>
        </w:tc>
        <w:tc>
          <w:tcPr>
            <w:tcW w:w="6942" w:type="dxa"/>
          </w:tcPr>
          <w:p w14:paraId="2BCC6BC4" w14:textId="77777777" w:rsidR="00CC7874" w:rsidRDefault="00CC7874" w:rsidP="00B67095">
            <w:pPr>
              <w:rPr>
                <w:lang w:val="en-GB"/>
              </w:rPr>
            </w:pPr>
            <w:r>
              <w:rPr>
                <w:lang w:val="en-GB"/>
              </w:rPr>
              <w:t>Beauty Supply System</w:t>
            </w:r>
          </w:p>
        </w:tc>
      </w:tr>
      <w:tr w:rsidR="00CC7874" w14:paraId="4348853C" w14:textId="77777777" w:rsidTr="00B67095">
        <w:trPr>
          <w:trHeight w:val="299"/>
        </w:trPr>
        <w:tc>
          <w:tcPr>
            <w:tcW w:w="2431" w:type="dxa"/>
          </w:tcPr>
          <w:p w14:paraId="5C8EC6E3" w14:textId="77777777" w:rsidR="00CC7874" w:rsidRDefault="00CC7874" w:rsidP="00B67095">
            <w:pPr>
              <w:rPr>
                <w:lang w:val="en-GB"/>
              </w:rPr>
            </w:pPr>
            <w:r>
              <w:rPr>
                <w:lang w:val="en-GB"/>
              </w:rPr>
              <w:t>Level</w:t>
            </w:r>
          </w:p>
        </w:tc>
        <w:tc>
          <w:tcPr>
            <w:tcW w:w="6942" w:type="dxa"/>
          </w:tcPr>
          <w:p w14:paraId="6C70ED32" w14:textId="77777777" w:rsidR="00CC7874" w:rsidRDefault="00CC7874" w:rsidP="00B67095">
            <w:pPr>
              <w:rPr>
                <w:lang w:val="en-GB"/>
              </w:rPr>
            </w:pPr>
            <w:r>
              <w:rPr>
                <w:lang w:val="en-GB"/>
              </w:rPr>
              <w:t>User Level</w:t>
            </w:r>
          </w:p>
        </w:tc>
      </w:tr>
      <w:tr w:rsidR="00CC7874" w14:paraId="57763942" w14:textId="77777777" w:rsidTr="00B67095">
        <w:trPr>
          <w:trHeight w:val="309"/>
        </w:trPr>
        <w:tc>
          <w:tcPr>
            <w:tcW w:w="2431" w:type="dxa"/>
          </w:tcPr>
          <w:p w14:paraId="502C2231" w14:textId="77777777" w:rsidR="00CC7874" w:rsidRDefault="00CC7874" w:rsidP="00B67095">
            <w:pPr>
              <w:rPr>
                <w:lang w:val="en-GB"/>
              </w:rPr>
            </w:pPr>
            <w:r>
              <w:rPr>
                <w:lang w:val="en-GB"/>
              </w:rPr>
              <w:t>Intention Context</w:t>
            </w:r>
          </w:p>
        </w:tc>
        <w:tc>
          <w:tcPr>
            <w:tcW w:w="6942" w:type="dxa"/>
          </w:tcPr>
          <w:p w14:paraId="48289202" w14:textId="77777777" w:rsidR="00CC7874" w:rsidRDefault="00CC7874" w:rsidP="00B67095">
            <w:pPr>
              <w:rPr>
                <w:lang w:val="en-GB"/>
              </w:rPr>
            </w:pPr>
            <w:r w:rsidRPr="007D4348">
              <w:rPr>
                <w:lang w:val="en-GB"/>
              </w:rPr>
              <w:t xml:space="preserve">Since </w:t>
            </w:r>
            <w:r>
              <w:rPr>
                <w:lang w:val="en-GB"/>
              </w:rPr>
              <w:t>administrator</w:t>
            </w:r>
            <w:r w:rsidRPr="007D4348">
              <w:rPr>
                <w:lang w:val="en-GB"/>
              </w:rPr>
              <w:t xml:space="preserve"> would be the admin of the system, he/she will have to control the</w:t>
            </w:r>
            <w:r>
              <w:rPr>
                <w:lang w:val="en-GB"/>
              </w:rPr>
              <w:t xml:space="preserve"> </w:t>
            </w:r>
            <w:r w:rsidRPr="007D4348">
              <w:rPr>
                <w:lang w:val="en-GB"/>
              </w:rPr>
              <w:t xml:space="preserve">operations done in the system in order to maintain the </w:t>
            </w:r>
            <w:r>
              <w:rPr>
                <w:lang w:val="en-GB"/>
              </w:rPr>
              <w:t>review</w:t>
            </w:r>
            <w:r w:rsidRPr="007D4348">
              <w:rPr>
                <w:lang w:val="en-GB"/>
              </w:rPr>
              <w:t xml:space="preserve"> system efficiently</w:t>
            </w:r>
          </w:p>
        </w:tc>
      </w:tr>
      <w:tr w:rsidR="00CC7874" w14:paraId="3384CE07" w14:textId="77777777" w:rsidTr="00B67095">
        <w:trPr>
          <w:trHeight w:val="286"/>
        </w:trPr>
        <w:tc>
          <w:tcPr>
            <w:tcW w:w="2431" w:type="dxa"/>
          </w:tcPr>
          <w:p w14:paraId="6D7F6D58" w14:textId="77777777" w:rsidR="00CC7874" w:rsidRDefault="00CC7874" w:rsidP="00B67095">
            <w:pPr>
              <w:rPr>
                <w:lang w:val="en-GB"/>
              </w:rPr>
            </w:pPr>
            <w:r>
              <w:rPr>
                <w:lang w:val="en-GB"/>
              </w:rPr>
              <w:t>Minimum Guarantees</w:t>
            </w:r>
          </w:p>
        </w:tc>
        <w:tc>
          <w:tcPr>
            <w:tcW w:w="6942" w:type="dxa"/>
          </w:tcPr>
          <w:p w14:paraId="4C92B70A" w14:textId="77777777" w:rsidR="00CC7874" w:rsidRDefault="00CC7874" w:rsidP="00B67095">
            <w:pPr>
              <w:rPr>
                <w:lang w:val="en-GB"/>
              </w:rPr>
            </w:pPr>
            <w:r w:rsidRPr="007D4348">
              <w:rPr>
                <w:lang w:val="en-GB"/>
              </w:rPr>
              <w:t xml:space="preserve">The </w:t>
            </w:r>
            <w:r>
              <w:rPr>
                <w:lang w:val="en-GB"/>
              </w:rPr>
              <w:t>review page</w:t>
            </w:r>
            <w:r w:rsidRPr="007D4348">
              <w:rPr>
                <w:lang w:val="en-GB"/>
              </w:rPr>
              <w:t xml:space="preserve"> is shown to </w:t>
            </w:r>
            <w:r>
              <w:rPr>
                <w:lang w:val="en-GB"/>
              </w:rPr>
              <w:t>administrator</w:t>
            </w:r>
          </w:p>
        </w:tc>
      </w:tr>
      <w:tr w:rsidR="00CC7874" w14:paraId="4DDBF886" w14:textId="77777777" w:rsidTr="00B67095">
        <w:trPr>
          <w:trHeight w:val="286"/>
        </w:trPr>
        <w:tc>
          <w:tcPr>
            <w:tcW w:w="2431" w:type="dxa"/>
          </w:tcPr>
          <w:p w14:paraId="08E0C2C1" w14:textId="77777777" w:rsidR="00CC7874" w:rsidRDefault="00CC7874" w:rsidP="00B67095">
            <w:pPr>
              <w:rPr>
                <w:lang w:val="en-GB"/>
              </w:rPr>
            </w:pPr>
            <w:r>
              <w:rPr>
                <w:lang w:val="en-GB"/>
              </w:rPr>
              <w:t>Success Guarantees</w:t>
            </w:r>
          </w:p>
        </w:tc>
        <w:tc>
          <w:tcPr>
            <w:tcW w:w="6942" w:type="dxa"/>
          </w:tcPr>
          <w:p w14:paraId="319C2248" w14:textId="77777777" w:rsidR="00CC7874" w:rsidRDefault="00CC7874" w:rsidP="00B67095">
            <w:pPr>
              <w:rPr>
                <w:lang w:val="en-GB"/>
              </w:rPr>
            </w:pPr>
            <w:r>
              <w:rPr>
                <w:lang w:val="en-GB"/>
              </w:rPr>
              <w:t>administrator</w:t>
            </w:r>
            <w:r w:rsidRPr="007D4348">
              <w:rPr>
                <w:lang w:val="en-GB"/>
              </w:rPr>
              <w:t xml:space="preserve"> can check in real time the latest </w:t>
            </w:r>
            <w:r>
              <w:rPr>
                <w:lang w:val="en-GB"/>
              </w:rPr>
              <w:t xml:space="preserve">review </w:t>
            </w:r>
            <w:r w:rsidRPr="007D4348">
              <w:rPr>
                <w:lang w:val="en-GB"/>
              </w:rPr>
              <w:t xml:space="preserve">post done by </w:t>
            </w:r>
            <w:r>
              <w:rPr>
                <w:lang w:val="en-GB"/>
              </w:rPr>
              <w:t>clients</w:t>
            </w:r>
          </w:p>
        </w:tc>
      </w:tr>
      <w:tr w:rsidR="00CC7874" w14:paraId="16528AC8" w14:textId="77777777" w:rsidTr="00B67095">
        <w:trPr>
          <w:trHeight w:val="286"/>
        </w:trPr>
        <w:tc>
          <w:tcPr>
            <w:tcW w:w="2431" w:type="dxa"/>
          </w:tcPr>
          <w:p w14:paraId="0ADA1AC1" w14:textId="77777777" w:rsidR="00CC7874" w:rsidRDefault="00CC7874" w:rsidP="00B67095">
            <w:pPr>
              <w:rPr>
                <w:lang w:val="en-GB"/>
              </w:rPr>
            </w:pPr>
            <w:r>
              <w:rPr>
                <w:lang w:val="en-GB"/>
              </w:rPr>
              <w:t>Primary Actor</w:t>
            </w:r>
          </w:p>
        </w:tc>
        <w:tc>
          <w:tcPr>
            <w:tcW w:w="6942" w:type="dxa"/>
          </w:tcPr>
          <w:p w14:paraId="6C410B11" w14:textId="77777777" w:rsidR="00CC7874" w:rsidRDefault="00CC7874" w:rsidP="00B67095">
            <w:pPr>
              <w:rPr>
                <w:lang w:val="en-GB"/>
              </w:rPr>
            </w:pPr>
            <w:r>
              <w:rPr>
                <w:lang w:val="en-GB"/>
              </w:rPr>
              <w:t>Beauty Supply Administrator</w:t>
            </w:r>
          </w:p>
        </w:tc>
      </w:tr>
      <w:tr w:rsidR="00CC7874" w14:paraId="12B774E2" w14:textId="77777777" w:rsidTr="00B67095">
        <w:trPr>
          <w:trHeight w:val="299"/>
        </w:trPr>
        <w:tc>
          <w:tcPr>
            <w:tcW w:w="2431" w:type="dxa"/>
          </w:tcPr>
          <w:p w14:paraId="77A2DB04" w14:textId="77777777" w:rsidR="00CC7874" w:rsidRDefault="00CC7874" w:rsidP="00B67095">
            <w:pPr>
              <w:rPr>
                <w:lang w:val="en-GB"/>
              </w:rPr>
            </w:pPr>
            <w:r>
              <w:rPr>
                <w:lang w:val="en-GB"/>
              </w:rPr>
              <w:t>Stakeholder Interest</w:t>
            </w:r>
          </w:p>
        </w:tc>
        <w:tc>
          <w:tcPr>
            <w:tcW w:w="6942" w:type="dxa"/>
          </w:tcPr>
          <w:p w14:paraId="3DB929C8" w14:textId="77777777" w:rsidR="00CC7874" w:rsidRPr="007D4348" w:rsidRDefault="00CC7874" w:rsidP="00B67095">
            <w:pPr>
              <w:rPr>
                <w:lang w:val="en-GB"/>
              </w:rPr>
            </w:pPr>
            <w:r w:rsidRPr="007D4348">
              <w:rPr>
                <w:lang w:val="en-GB"/>
              </w:rPr>
              <w:t>To have an efficient and effective use of system without</w:t>
            </w:r>
          </w:p>
          <w:p w14:paraId="0384A4EB" w14:textId="77777777" w:rsidR="00CC7874" w:rsidRDefault="00CC7874" w:rsidP="00B67095">
            <w:pPr>
              <w:rPr>
                <w:lang w:val="en-GB"/>
              </w:rPr>
            </w:pPr>
            <w:r w:rsidRPr="007D4348">
              <w:rPr>
                <w:lang w:val="en-GB"/>
              </w:rPr>
              <w:t>malicious problems</w:t>
            </w:r>
          </w:p>
        </w:tc>
      </w:tr>
      <w:tr w:rsidR="00CC7874" w14:paraId="111192E0" w14:textId="77777777" w:rsidTr="00B67095">
        <w:trPr>
          <w:trHeight w:val="299"/>
        </w:trPr>
        <w:tc>
          <w:tcPr>
            <w:tcW w:w="2431" w:type="dxa"/>
          </w:tcPr>
          <w:p w14:paraId="230BCDB5" w14:textId="77777777" w:rsidR="00CC7874" w:rsidRDefault="00CC7874" w:rsidP="00B67095">
            <w:pPr>
              <w:rPr>
                <w:lang w:val="en-GB"/>
              </w:rPr>
            </w:pPr>
            <w:r>
              <w:rPr>
                <w:lang w:val="en-GB"/>
              </w:rPr>
              <w:t>Precondition</w:t>
            </w:r>
          </w:p>
        </w:tc>
        <w:tc>
          <w:tcPr>
            <w:tcW w:w="6942" w:type="dxa"/>
          </w:tcPr>
          <w:p w14:paraId="16DF56CC" w14:textId="77777777" w:rsidR="00CC7874" w:rsidRDefault="00CC7874" w:rsidP="00B67095">
            <w:pPr>
              <w:rPr>
                <w:lang w:val="en-GB"/>
              </w:rPr>
            </w:pPr>
            <w:r>
              <w:rPr>
                <w:lang w:val="en-GB"/>
              </w:rPr>
              <w:t>clients</w:t>
            </w:r>
            <w:r w:rsidRPr="007D4348">
              <w:rPr>
                <w:lang w:val="en-GB"/>
              </w:rPr>
              <w:t xml:space="preserve"> have posted at least one post in the blog</w:t>
            </w:r>
          </w:p>
        </w:tc>
      </w:tr>
    </w:tbl>
    <w:p w14:paraId="6A3C48C8" w14:textId="77777777" w:rsidR="00CC7874" w:rsidRDefault="00CC7874" w:rsidP="00CC7874">
      <w:pPr>
        <w:rPr>
          <w:lang w:val="en-GB"/>
        </w:rPr>
      </w:pPr>
    </w:p>
    <w:p w14:paraId="25C0FD58" w14:textId="77777777" w:rsidR="00CC7874" w:rsidRDefault="00CC7874" w:rsidP="00CC7874">
      <w:pPr>
        <w:rPr>
          <w:lang w:val="en-GB"/>
        </w:rPr>
      </w:pPr>
    </w:p>
    <w:p w14:paraId="77C3E6E4" w14:textId="77777777" w:rsidR="00CC7874" w:rsidRDefault="00CC7874" w:rsidP="00CC7874">
      <w:pPr>
        <w:rPr>
          <w:lang w:val="en-GB"/>
        </w:rPr>
      </w:pPr>
    </w:p>
    <w:p w14:paraId="7813632C" w14:textId="4A1D23CF" w:rsidR="00CC7874" w:rsidRDefault="00CC7874" w:rsidP="00714140">
      <w:pPr>
        <w:rPr>
          <w:lang w:val="en-GB"/>
        </w:rPr>
      </w:pPr>
    </w:p>
    <w:p w14:paraId="5AF3A7B8" w14:textId="507630C8" w:rsidR="00CC7874" w:rsidRDefault="00CC7874" w:rsidP="00714140">
      <w:pPr>
        <w:rPr>
          <w:lang w:val="en-GB"/>
        </w:rPr>
      </w:pPr>
    </w:p>
    <w:p w14:paraId="613A5AEC" w14:textId="361EE22F" w:rsidR="00CC7874" w:rsidRDefault="00CC7874" w:rsidP="00714140">
      <w:pPr>
        <w:rPr>
          <w:lang w:val="en-GB"/>
        </w:rPr>
      </w:pPr>
    </w:p>
    <w:p w14:paraId="59D7F3AC" w14:textId="4CABFC14" w:rsidR="00CC7874" w:rsidRDefault="00CC7874" w:rsidP="00714140">
      <w:pPr>
        <w:rPr>
          <w:lang w:val="en-GB"/>
        </w:rPr>
      </w:pPr>
    </w:p>
    <w:p w14:paraId="7CF268FF" w14:textId="7AB307C1" w:rsidR="00CC7874" w:rsidRDefault="00CC7874" w:rsidP="00714140">
      <w:pPr>
        <w:rPr>
          <w:lang w:val="en-GB"/>
        </w:rPr>
      </w:pPr>
    </w:p>
    <w:p w14:paraId="413D608A" w14:textId="6AAD577C" w:rsidR="00CC7874" w:rsidRDefault="00CC7874" w:rsidP="00714140">
      <w:pPr>
        <w:rPr>
          <w:lang w:val="en-GB"/>
        </w:rPr>
      </w:pPr>
    </w:p>
    <w:p w14:paraId="17022995" w14:textId="4902046E" w:rsidR="00CC7874" w:rsidRDefault="00CC7874" w:rsidP="00714140">
      <w:pPr>
        <w:rPr>
          <w:lang w:val="en-GB"/>
        </w:rPr>
      </w:pPr>
    </w:p>
    <w:p w14:paraId="6D70DEDA" w14:textId="1E224ACE" w:rsidR="00CC7874" w:rsidRDefault="00CC7874" w:rsidP="00714140">
      <w:pPr>
        <w:rPr>
          <w:lang w:val="en-GB"/>
        </w:rPr>
      </w:pPr>
    </w:p>
    <w:p w14:paraId="249C932F" w14:textId="25C73D74" w:rsidR="00CC7874" w:rsidRDefault="00CC7874" w:rsidP="00714140">
      <w:pPr>
        <w:rPr>
          <w:lang w:val="en-GB"/>
        </w:rPr>
      </w:pPr>
    </w:p>
    <w:p w14:paraId="678D5AA3" w14:textId="34DB14B4" w:rsidR="00CC7874" w:rsidRDefault="00CC7874" w:rsidP="00714140">
      <w:pPr>
        <w:rPr>
          <w:lang w:val="en-GB"/>
        </w:rPr>
      </w:pPr>
    </w:p>
    <w:p w14:paraId="53B61009" w14:textId="0A921086" w:rsidR="00CC7874" w:rsidRDefault="00CC7874" w:rsidP="00714140">
      <w:pPr>
        <w:rPr>
          <w:lang w:val="en-GB"/>
        </w:rPr>
      </w:pPr>
    </w:p>
    <w:p w14:paraId="2090A3B2" w14:textId="67E4B449" w:rsidR="00CC7874" w:rsidRDefault="00CC7874" w:rsidP="00714140">
      <w:pPr>
        <w:rPr>
          <w:lang w:val="en-GB"/>
        </w:rPr>
      </w:pPr>
    </w:p>
    <w:p w14:paraId="4BE53F71" w14:textId="77777777" w:rsidR="00CC7874" w:rsidRDefault="00CC7874" w:rsidP="00714140">
      <w:pPr>
        <w:rPr>
          <w:lang w:val="en-GB"/>
        </w:rPr>
      </w:pPr>
    </w:p>
    <w:p w14:paraId="35165DF2" w14:textId="77777777" w:rsidR="00CC7874" w:rsidRDefault="00CC7874" w:rsidP="00714140">
      <w:pPr>
        <w:rPr>
          <w:lang w:val="en-GB"/>
        </w:rPr>
      </w:pPr>
    </w:p>
    <w:p w14:paraId="4A29D0EC" w14:textId="77777777" w:rsidR="00CC7874" w:rsidRDefault="00CC7874" w:rsidP="00714140">
      <w:pPr>
        <w:rPr>
          <w:lang w:val="en-GB"/>
        </w:rPr>
      </w:pPr>
    </w:p>
    <w:p w14:paraId="5F9C9B7E" w14:textId="3AB1983B" w:rsidR="006F1503" w:rsidRDefault="006F1503" w:rsidP="00714140">
      <w:pPr>
        <w:rPr>
          <w:lang w:val="en-GB"/>
        </w:rPr>
      </w:pPr>
      <w:r>
        <w:rPr>
          <w:lang w:val="en-GB"/>
        </w:rPr>
        <w:lastRenderedPageBreak/>
        <w:t xml:space="preserve">DATA </w:t>
      </w:r>
      <w:proofErr w:type="gramStart"/>
      <w:r>
        <w:rPr>
          <w:lang w:val="en-GB"/>
        </w:rPr>
        <w:t>FLOW  DIAGRAM</w:t>
      </w:r>
      <w:proofErr w:type="gramEnd"/>
    </w:p>
    <w:p w14:paraId="762DA5A8" w14:textId="330C8EF1" w:rsidR="006F1503" w:rsidRDefault="006F1503" w:rsidP="006F1503">
      <w:pPr>
        <w:pStyle w:val="ListParagraph"/>
        <w:numPr>
          <w:ilvl w:val="0"/>
          <w:numId w:val="11"/>
        </w:numPr>
        <w:rPr>
          <w:lang w:val="en-GB"/>
        </w:rPr>
      </w:pPr>
      <w:r>
        <w:rPr>
          <w:lang w:val="en-GB"/>
        </w:rPr>
        <w:t>Level 0</w:t>
      </w:r>
      <w:r>
        <w:rPr>
          <w:noProof/>
        </w:rPr>
        <w:drawing>
          <wp:inline distT="0" distB="0" distL="0" distR="0" wp14:anchorId="07FB2315" wp14:editId="52A04D87">
            <wp:extent cx="5322627"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47108" cy="2755817"/>
                    </a:xfrm>
                    <a:prstGeom prst="rect">
                      <a:avLst/>
                    </a:prstGeom>
                    <a:noFill/>
                    <a:ln>
                      <a:noFill/>
                    </a:ln>
                  </pic:spPr>
                </pic:pic>
              </a:graphicData>
            </a:graphic>
          </wp:inline>
        </w:drawing>
      </w:r>
    </w:p>
    <w:p w14:paraId="03D472DF" w14:textId="6B6620AD" w:rsidR="00B729C5" w:rsidRDefault="00B729C5" w:rsidP="006F1503">
      <w:pPr>
        <w:pStyle w:val="ListParagraph"/>
        <w:numPr>
          <w:ilvl w:val="0"/>
          <w:numId w:val="11"/>
        </w:numPr>
        <w:rPr>
          <w:lang w:val="en-GB"/>
        </w:rPr>
      </w:pPr>
      <w:r>
        <w:rPr>
          <w:lang w:val="en-GB"/>
        </w:rPr>
        <w:t>Level 1</w:t>
      </w:r>
    </w:p>
    <w:p w14:paraId="48007C7E" w14:textId="77777777" w:rsidR="00B729C5" w:rsidRPr="00B729C5" w:rsidRDefault="00B729C5" w:rsidP="00B729C5">
      <w:pPr>
        <w:ind w:left="360"/>
        <w:rPr>
          <w:lang w:val="en-GB"/>
        </w:rPr>
      </w:pPr>
    </w:p>
    <w:p w14:paraId="67E660F0" w14:textId="56C3CC89" w:rsidR="000920D5" w:rsidRDefault="008153C4" w:rsidP="000920D5">
      <w:pPr>
        <w:rPr>
          <w:lang w:val="en-GB"/>
        </w:rPr>
      </w:pPr>
      <w:r>
        <w:rPr>
          <w:noProof/>
        </w:rPr>
        <w:drawing>
          <wp:inline distT="0" distB="0" distL="0" distR="0" wp14:anchorId="518507E1" wp14:editId="7980A195">
            <wp:extent cx="5943600" cy="24028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402840"/>
                    </a:xfrm>
                    <a:prstGeom prst="rect">
                      <a:avLst/>
                    </a:prstGeom>
                    <a:noFill/>
                    <a:ln>
                      <a:noFill/>
                    </a:ln>
                  </pic:spPr>
                </pic:pic>
              </a:graphicData>
            </a:graphic>
          </wp:inline>
        </w:drawing>
      </w:r>
    </w:p>
    <w:p w14:paraId="308A9AD5" w14:textId="5062A8E8" w:rsidR="008153C4" w:rsidRDefault="008153C4" w:rsidP="000920D5">
      <w:pPr>
        <w:rPr>
          <w:lang w:val="en-GB"/>
        </w:rPr>
      </w:pPr>
    </w:p>
    <w:p w14:paraId="73F6A9B7" w14:textId="58D9BEBA" w:rsidR="008153C4" w:rsidRDefault="008153C4" w:rsidP="000920D5">
      <w:pPr>
        <w:rPr>
          <w:lang w:val="en-GB"/>
        </w:rPr>
      </w:pPr>
    </w:p>
    <w:p w14:paraId="3476B91E" w14:textId="49A87BAE" w:rsidR="008153C4" w:rsidRDefault="008153C4" w:rsidP="000920D5">
      <w:pPr>
        <w:rPr>
          <w:lang w:val="en-GB"/>
        </w:rPr>
      </w:pPr>
    </w:p>
    <w:p w14:paraId="5F9D9C7F" w14:textId="3C89AF9E" w:rsidR="008153C4" w:rsidRDefault="008153C4" w:rsidP="000920D5">
      <w:pPr>
        <w:rPr>
          <w:lang w:val="en-GB"/>
        </w:rPr>
      </w:pPr>
    </w:p>
    <w:p w14:paraId="0923276E" w14:textId="24AC5113" w:rsidR="008153C4" w:rsidRDefault="008153C4" w:rsidP="000920D5">
      <w:pPr>
        <w:rPr>
          <w:lang w:val="en-GB"/>
        </w:rPr>
      </w:pPr>
    </w:p>
    <w:p w14:paraId="01AEFC87" w14:textId="311A8A7B" w:rsidR="008153C4" w:rsidRDefault="008153C4" w:rsidP="000920D5">
      <w:pPr>
        <w:rPr>
          <w:lang w:val="en-GB"/>
        </w:rPr>
      </w:pPr>
    </w:p>
    <w:p w14:paraId="623F5671" w14:textId="32E42204" w:rsidR="008153C4" w:rsidRDefault="008153C4" w:rsidP="000920D5">
      <w:pPr>
        <w:rPr>
          <w:lang w:val="en-GB"/>
        </w:rPr>
      </w:pPr>
    </w:p>
    <w:p w14:paraId="74F9BBAE" w14:textId="2BA20650" w:rsidR="008153C4" w:rsidRDefault="008153C4" w:rsidP="000920D5">
      <w:pPr>
        <w:rPr>
          <w:lang w:val="en-GB"/>
        </w:rPr>
      </w:pPr>
    </w:p>
    <w:p w14:paraId="01D8E789" w14:textId="79371648" w:rsidR="008153C4" w:rsidRDefault="008153C4" w:rsidP="000920D5">
      <w:pPr>
        <w:rPr>
          <w:lang w:val="en-GB"/>
        </w:rPr>
      </w:pPr>
    </w:p>
    <w:p w14:paraId="4AC12482" w14:textId="7E6E2FC0" w:rsidR="008153C4" w:rsidRDefault="008153C4" w:rsidP="008153C4">
      <w:pPr>
        <w:pStyle w:val="Heading2"/>
        <w:rPr>
          <w:lang w:val="en-GB"/>
        </w:rPr>
      </w:pPr>
      <w:bookmarkStart w:id="34" w:name="_Toc106091947"/>
      <w:r>
        <w:rPr>
          <w:lang w:val="en-GB"/>
        </w:rPr>
        <w:t>ACTIVITY DIAGRAMS</w:t>
      </w:r>
      <w:bookmarkEnd w:id="34"/>
    </w:p>
    <w:p w14:paraId="642AE264" w14:textId="5F1E5F1A" w:rsidR="00874836" w:rsidRDefault="00874836" w:rsidP="00874836">
      <w:pPr>
        <w:pStyle w:val="Heading3"/>
        <w:rPr>
          <w:lang w:val="en-GB"/>
        </w:rPr>
      </w:pPr>
      <w:bookmarkStart w:id="35" w:name="_Toc106091948"/>
      <w:r>
        <w:rPr>
          <w:lang w:val="en-GB"/>
        </w:rPr>
        <w:t xml:space="preserve">Activity Diagram </w:t>
      </w:r>
      <w:proofErr w:type="gramStart"/>
      <w:r>
        <w:rPr>
          <w:lang w:val="en-GB"/>
        </w:rPr>
        <w:t>1 :</w:t>
      </w:r>
      <w:proofErr w:type="gramEnd"/>
      <w:r>
        <w:rPr>
          <w:lang w:val="en-GB"/>
        </w:rPr>
        <w:t xml:space="preserve"> Client</w:t>
      </w:r>
      <w:bookmarkEnd w:id="35"/>
    </w:p>
    <w:p w14:paraId="2B335432" w14:textId="4D09D371" w:rsidR="00874836" w:rsidRPr="00874836" w:rsidRDefault="00874836" w:rsidP="00874836">
      <w:pPr>
        <w:rPr>
          <w:lang w:val="en-GB"/>
        </w:rPr>
      </w:pPr>
      <w:r>
        <w:rPr>
          <w:lang w:val="en-GB"/>
        </w:rPr>
        <w:t>AC_1.1 and AC_1.2 Take the GT quiz</w:t>
      </w:r>
    </w:p>
    <w:p w14:paraId="0C739AFD" w14:textId="2844061B" w:rsidR="008153C4" w:rsidRPr="008153C4" w:rsidRDefault="00874836" w:rsidP="008153C4">
      <w:pPr>
        <w:rPr>
          <w:lang w:val="en-GB"/>
        </w:rPr>
      </w:pPr>
      <w:r>
        <w:rPr>
          <w:noProof/>
        </w:rPr>
        <w:drawing>
          <wp:inline distT="0" distB="0" distL="0" distR="0" wp14:anchorId="7D81EDA8" wp14:editId="259131AC">
            <wp:extent cx="4383314" cy="68162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7588" t="1951" r="35898" b="10950"/>
                    <a:stretch/>
                  </pic:blipFill>
                  <pic:spPr bwMode="auto">
                    <a:xfrm>
                      <a:off x="0" y="0"/>
                      <a:ext cx="4395454" cy="6835145"/>
                    </a:xfrm>
                    <a:prstGeom prst="rect">
                      <a:avLst/>
                    </a:prstGeom>
                    <a:noFill/>
                    <a:ln>
                      <a:noFill/>
                    </a:ln>
                    <a:extLst>
                      <a:ext uri="{53640926-AAD7-44D8-BBD7-CCE9431645EC}">
                        <a14:shadowObscured xmlns:a14="http://schemas.microsoft.com/office/drawing/2010/main"/>
                      </a:ext>
                    </a:extLst>
                  </pic:spPr>
                </pic:pic>
              </a:graphicData>
            </a:graphic>
          </wp:inline>
        </w:drawing>
      </w:r>
    </w:p>
    <w:p w14:paraId="1D94CD9B" w14:textId="70A06B47" w:rsidR="008153C4" w:rsidRDefault="008153C4" w:rsidP="000920D5">
      <w:pPr>
        <w:rPr>
          <w:lang w:val="en-GB"/>
        </w:rPr>
      </w:pPr>
    </w:p>
    <w:p w14:paraId="554076EE" w14:textId="4E2B63F5" w:rsidR="008153C4" w:rsidRDefault="00874836" w:rsidP="000920D5">
      <w:pPr>
        <w:rPr>
          <w:lang w:val="en-GB"/>
        </w:rPr>
      </w:pPr>
      <w:r>
        <w:rPr>
          <w:lang w:val="en-GB"/>
        </w:rPr>
        <w:t>Activity 1.2 Personal Diary</w:t>
      </w:r>
    </w:p>
    <w:p w14:paraId="71A68AFD" w14:textId="74A3854C" w:rsidR="00874836" w:rsidRDefault="00C87BAF" w:rsidP="000920D5">
      <w:pPr>
        <w:rPr>
          <w:lang w:val="en-GB"/>
        </w:rPr>
      </w:pPr>
      <w:r>
        <w:rPr>
          <w:noProof/>
        </w:rPr>
        <w:drawing>
          <wp:inline distT="0" distB="0" distL="0" distR="0" wp14:anchorId="382DC468" wp14:editId="3D0E9CD6">
            <wp:extent cx="5700395" cy="65942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6">
                      <a:extLst>
                        <a:ext uri="{28A0092B-C50C-407E-A947-70E740481C1C}">
                          <a14:useLocalDpi xmlns:a14="http://schemas.microsoft.com/office/drawing/2010/main" val="0"/>
                        </a:ext>
                      </a:extLst>
                    </a:blip>
                    <a:srcRect l="18131" t="4078" r="17355" b="6893"/>
                    <a:stretch/>
                  </pic:blipFill>
                  <pic:spPr bwMode="auto">
                    <a:xfrm>
                      <a:off x="0" y="0"/>
                      <a:ext cx="5725514" cy="6623289"/>
                    </a:xfrm>
                    <a:prstGeom prst="rect">
                      <a:avLst/>
                    </a:prstGeom>
                    <a:noFill/>
                    <a:ln>
                      <a:noFill/>
                    </a:ln>
                    <a:extLst>
                      <a:ext uri="{53640926-AAD7-44D8-BBD7-CCE9431645EC}">
                        <a14:shadowObscured xmlns:a14="http://schemas.microsoft.com/office/drawing/2010/main"/>
                      </a:ext>
                    </a:extLst>
                  </pic:spPr>
                </pic:pic>
              </a:graphicData>
            </a:graphic>
          </wp:inline>
        </w:drawing>
      </w:r>
    </w:p>
    <w:p w14:paraId="403DA05B" w14:textId="173DA4B1" w:rsidR="00C87BAF" w:rsidRDefault="00C87BAF" w:rsidP="000920D5">
      <w:pPr>
        <w:rPr>
          <w:lang w:val="en-GB"/>
        </w:rPr>
      </w:pPr>
    </w:p>
    <w:p w14:paraId="32E3E7C7" w14:textId="6C3F9016" w:rsidR="00C87BAF" w:rsidRDefault="00C87BAF" w:rsidP="000920D5">
      <w:pPr>
        <w:rPr>
          <w:lang w:val="en-GB"/>
        </w:rPr>
      </w:pPr>
    </w:p>
    <w:p w14:paraId="5D87912E" w14:textId="34D96ED9" w:rsidR="00C87BAF" w:rsidRDefault="00C87BAF" w:rsidP="000920D5">
      <w:pPr>
        <w:rPr>
          <w:lang w:val="en-GB"/>
        </w:rPr>
      </w:pPr>
    </w:p>
    <w:p w14:paraId="147E4C35" w14:textId="4C3E4AC5" w:rsidR="00C87BAF" w:rsidRDefault="00C87BAF" w:rsidP="000920D5">
      <w:pPr>
        <w:rPr>
          <w:lang w:val="en-GB"/>
        </w:rPr>
      </w:pPr>
    </w:p>
    <w:p w14:paraId="0CC74647" w14:textId="53DFDC0C" w:rsidR="00C87BAF" w:rsidRDefault="00C87BAF" w:rsidP="000920D5">
      <w:pPr>
        <w:rPr>
          <w:lang w:val="en-GB"/>
        </w:rPr>
      </w:pPr>
    </w:p>
    <w:p w14:paraId="30F17A9A" w14:textId="62685D6E" w:rsidR="00C87BAF" w:rsidRDefault="00C87BAF" w:rsidP="000920D5">
      <w:pPr>
        <w:rPr>
          <w:lang w:val="en-GB"/>
        </w:rPr>
      </w:pPr>
      <w:r>
        <w:rPr>
          <w:lang w:val="en-GB"/>
        </w:rPr>
        <w:t xml:space="preserve">Activity Diagram </w:t>
      </w:r>
      <w:proofErr w:type="gramStart"/>
      <w:r>
        <w:rPr>
          <w:lang w:val="en-GB"/>
        </w:rPr>
        <w:t xml:space="preserve">1.3 </w:t>
      </w:r>
      <w:r w:rsidR="00B07E0E">
        <w:rPr>
          <w:lang w:val="en-GB"/>
        </w:rPr>
        <w:t xml:space="preserve"> View</w:t>
      </w:r>
      <w:proofErr w:type="gramEnd"/>
      <w:r w:rsidR="00B07E0E">
        <w:rPr>
          <w:lang w:val="en-GB"/>
        </w:rPr>
        <w:t xml:space="preserve"> Product</w:t>
      </w:r>
    </w:p>
    <w:p w14:paraId="58D54071" w14:textId="5CF2BD9C" w:rsidR="00B07E0E" w:rsidRDefault="00B07E0E" w:rsidP="000920D5">
      <w:pPr>
        <w:rPr>
          <w:lang w:val="en-GB"/>
        </w:rPr>
      </w:pPr>
      <w:r>
        <w:rPr>
          <w:noProof/>
        </w:rPr>
        <w:drawing>
          <wp:inline distT="0" distB="0" distL="0" distR="0" wp14:anchorId="7DF0ABBD" wp14:editId="32231545">
            <wp:extent cx="3938954" cy="77540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
                      <a:extLst>
                        <a:ext uri="{28A0092B-C50C-407E-A947-70E740481C1C}">
                          <a14:useLocalDpi xmlns:a14="http://schemas.microsoft.com/office/drawing/2010/main" val="0"/>
                        </a:ext>
                      </a:extLst>
                    </a:blip>
                    <a:srcRect r="33721" b="2892"/>
                    <a:stretch/>
                  </pic:blipFill>
                  <pic:spPr bwMode="auto">
                    <a:xfrm>
                      <a:off x="0" y="0"/>
                      <a:ext cx="3939358" cy="7754816"/>
                    </a:xfrm>
                    <a:prstGeom prst="rect">
                      <a:avLst/>
                    </a:prstGeom>
                    <a:noFill/>
                    <a:ln>
                      <a:noFill/>
                    </a:ln>
                    <a:extLst>
                      <a:ext uri="{53640926-AAD7-44D8-BBD7-CCE9431645EC}">
                        <a14:shadowObscured xmlns:a14="http://schemas.microsoft.com/office/drawing/2010/main"/>
                      </a:ext>
                    </a:extLst>
                  </pic:spPr>
                </pic:pic>
              </a:graphicData>
            </a:graphic>
          </wp:inline>
        </w:drawing>
      </w:r>
    </w:p>
    <w:p w14:paraId="32408C83" w14:textId="715B4FDC" w:rsidR="00C87BAF" w:rsidRDefault="00C87BAF" w:rsidP="000920D5">
      <w:pPr>
        <w:rPr>
          <w:lang w:val="en-GB"/>
        </w:rPr>
      </w:pPr>
    </w:p>
    <w:p w14:paraId="30D8987E" w14:textId="2BAECD7C" w:rsidR="00C87BAF" w:rsidRDefault="00D733BE" w:rsidP="000920D5">
      <w:pPr>
        <w:rPr>
          <w:lang w:val="en-GB"/>
        </w:rPr>
      </w:pPr>
      <w:r>
        <w:rPr>
          <w:lang w:val="en-GB"/>
        </w:rPr>
        <w:t>Activity 1.4 Send Message</w:t>
      </w:r>
    </w:p>
    <w:p w14:paraId="6C0DD274" w14:textId="17027C9B" w:rsidR="00D733BE" w:rsidRDefault="00D733BE" w:rsidP="000920D5">
      <w:pPr>
        <w:rPr>
          <w:lang w:val="en-GB"/>
        </w:rPr>
      </w:pPr>
      <w:r>
        <w:rPr>
          <w:noProof/>
        </w:rPr>
        <w:drawing>
          <wp:inline distT="0" distB="0" distL="0" distR="0" wp14:anchorId="3E2A587D" wp14:editId="0951825A">
            <wp:extent cx="5688623" cy="686790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8">
                      <a:extLst>
                        <a:ext uri="{28A0092B-C50C-407E-A947-70E740481C1C}">
                          <a14:useLocalDpi xmlns:a14="http://schemas.microsoft.com/office/drawing/2010/main" val="0"/>
                        </a:ext>
                      </a:extLst>
                    </a:blip>
                    <a:srcRect l="13907" r="28988" b="34981"/>
                    <a:stretch/>
                  </pic:blipFill>
                  <pic:spPr bwMode="auto">
                    <a:xfrm>
                      <a:off x="0" y="0"/>
                      <a:ext cx="5711844" cy="6895943"/>
                    </a:xfrm>
                    <a:prstGeom prst="rect">
                      <a:avLst/>
                    </a:prstGeom>
                    <a:noFill/>
                    <a:ln>
                      <a:noFill/>
                    </a:ln>
                    <a:extLst>
                      <a:ext uri="{53640926-AAD7-44D8-BBD7-CCE9431645EC}">
                        <a14:shadowObscured xmlns:a14="http://schemas.microsoft.com/office/drawing/2010/main"/>
                      </a:ext>
                    </a:extLst>
                  </pic:spPr>
                </pic:pic>
              </a:graphicData>
            </a:graphic>
          </wp:inline>
        </w:drawing>
      </w:r>
    </w:p>
    <w:p w14:paraId="55730BD7" w14:textId="399A2686" w:rsidR="00D733BE" w:rsidRDefault="00D733BE" w:rsidP="000920D5">
      <w:pPr>
        <w:rPr>
          <w:lang w:val="en-GB"/>
        </w:rPr>
      </w:pPr>
    </w:p>
    <w:p w14:paraId="69C4C056" w14:textId="3C13A565" w:rsidR="00D733BE" w:rsidRDefault="00D733BE" w:rsidP="000920D5">
      <w:pPr>
        <w:rPr>
          <w:lang w:val="en-GB"/>
        </w:rPr>
      </w:pPr>
    </w:p>
    <w:p w14:paraId="58BCDAB9" w14:textId="0A46CF2A" w:rsidR="00D733BE" w:rsidRDefault="00D733BE" w:rsidP="000920D5">
      <w:pPr>
        <w:rPr>
          <w:lang w:val="en-GB"/>
        </w:rPr>
      </w:pPr>
    </w:p>
    <w:p w14:paraId="59864391" w14:textId="733B0A8B" w:rsidR="00585DB0" w:rsidRDefault="00D8633E" w:rsidP="000920D5">
      <w:pPr>
        <w:rPr>
          <w:lang w:val="en-GB"/>
        </w:rPr>
      </w:pPr>
      <w:r>
        <w:rPr>
          <w:lang w:val="en-GB"/>
        </w:rPr>
        <w:lastRenderedPageBreak/>
        <w:t xml:space="preserve">                 Activity 1.5 Write a comment</w:t>
      </w:r>
    </w:p>
    <w:p w14:paraId="3B1076B3" w14:textId="26DDE7C3" w:rsidR="00D8633E" w:rsidRDefault="006272A6" w:rsidP="000920D5">
      <w:pPr>
        <w:rPr>
          <w:lang w:val="en-GB"/>
        </w:rPr>
      </w:pPr>
      <w:r>
        <w:rPr>
          <w:lang w:val="en-GB"/>
        </w:rPr>
        <w:t xml:space="preserve">                </w:t>
      </w:r>
      <w:r>
        <w:rPr>
          <w:noProof/>
        </w:rPr>
        <w:drawing>
          <wp:inline distT="0" distB="0" distL="0" distR="0" wp14:anchorId="667B57AF" wp14:editId="0B7F1F3C">
            <wp:extent cx="4768553" cy="774198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l="32783" r="22493" b="6038"/>
                    <a:stretch/>
                  </pic:blipFill>
                  <pic:spPr bwMode="auto">
                    <a:xfrm>
                      <a:off x="0" y="0"/>
                      <a:ext cx="4789361" cy="7775772"/>
                    </a:xfrm>
                    <a:prstGeom prst="rect">
                      <a:avLst/>
                    </a:prstGeom>
                    <a:noFill/>
                    <a:ln>
                      <a:noFill/>
                    </a:ln>
                    <a:extLst>
                      <a:ext uri="{53640926-AAD7-44D8-BBD7-CCE9431645EC}">
                        <a14:shadowObscured xmlns:a14="http://schemas.microsoft.com/office/drawing/2010/main"/>
                      </a:ext>
                    </a:extLst>
                  </pic:spPr>
                </pic:pic>
              </a:graphicData>
            </a:graphic>
          </wp:inline>
        </w:drawing>
      </w:r>
    </w:p>
    <w:p w14:paraId="2A10E8B3" w14:textId="50893C80" w:rsidR="006272A6" w:rsidRDefault="006272A6" w:rsidP="000920D5">
      <w:pPr>
        <w:rPr>
          <w:lang w:val="en-GB"/>
        </w:rPr>
      </w:pPr>
    </w:p>
    <w:p w14:paraId="3BE2D9F6" w14:textId="08D07595" w:rsidR="00FF58E3" w:rsidRDefault="00FF58E3" w:rsidP="000920D5">
      <w:pPr>
        <w:rPr>
          <w:lang w:val="en-GB"/>
        </w:rPr>
      </w:pPr>
    </w:p>
    <w:p w14:paraId="1771C367" w14:textId="0088B1EC" w:rsidR="00FF58E3" w:rsidRDefault="00C40D6B" w:rsidP="00CC7874">
      <w:pPr>
        <w:pStyle w:val="Heading3"/>
        <w:rPr>
          <w:lang w:val="en-GB"/>
        </w:rPr>
      </w:pPr>
      <w:bookmarkStart w:id="36" w:name="_Toc106091949"/>
      <w:r>
        <w:rPr>
          <w:lang w:val="en-GB"/>
        </w:rPr>
        <w:t xml:space="preserve">Activity Diagram </w:t>
      </w:r>
      <w:r w:rsidR="007C09E6">
        <w:rPr>
          <w:lang w:val="en-GB"/>
        </w:rPr>
        <w:t>2: ADMIN</w:t>
      </w:r>
      <w:r w:rsidR="003E5941">
        <w:rPr>
          <w:lang w:val="en-GB"/>
        </w:rPr>
        <w:t xml:space="preserve"> Representative</w:t>
      </w:r>
      <w:bookmarkEnd w:id="36"/>
    </w:p>
    <w:p w14:paraId="51BDA5AB" w14:textId="77777777" w:rsidR="007C09E6" w:rsidRDefault="007C09E6" w:rsidP="000920D5">
      <w:pPr>
        <w:rPr>
          <w:lang w:val="en-GB"/>
        </w:rPr>
      </w:pPr>
    </w:p>
    <w:p w14:paraId="6FEF1EFD" w14:textId="66612277" w:rsidR="00FF58E3" w:rsidRDefault="003856F8" w:rsidP="000920D5">
      <w:pPr>
        <w:rPr>
          <w:lang w:val="en-GB"/>
        </w:rPr>
      </w:pPr>
      <w:r>
        <w:rPr>
          <w:lang w:val="en-GB"/>
        </w:rPr>
        <w:t xml:space="preserve">Activity </w:t>
      </w:r>
      <w:proofErr w:type="gramStart"/>
      <w:r>
        <w:rPr>
          <w:lang w:val="en-GB"/>
        </w:rPr>
        <w:t xml:space="preserve">2.1 </w:t>
      </w:r>
      <w:r w:rsidR="00F644F5">
        <w:rPr>
          <w:lang w:val="en-GB"/>
        </w:rPr>
        <w:t xml:space="preserve"> Register</w:t>
      </w:r>
      <w:proofErr w:type="gramEnd"/>
      <w:r w:rsidR="00F644F5">
        <w:rPr>
          <w:lang w:val="en-GB"/>
        </w:rPr>
        <w:t xml:space="preserve"> new User</w:t>
      </w:r>
    </w:p>
    <w:p w14:paraId="63D831BE" w14:textId="67F0BDA2" w:rsidR="003856F8" w:rsidRDefault="003856F8" w:rsidP="000920D5">
      <w:pPr>
        <w:rPr>
          <w:lang w:val="en-GB"/>
        </w:rPr>
      </w:pPr>
      <w:r>
        <w:rPr>
          <w:noProof/>
        </w:rPr>
        <w:drawing>
          <wp:inline distT="0" distB="0" distL="0" distR="0" wp14:anchorId="371D467E" wp14:editId="0062C373">
            <wp:extent cx="5001491" cy="691979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3389" cy="6963931"/>
                    </a:xfrm>
                    <a:prstGeom prst="rect">
                      <a:avLst/>
                    </a:prstGeom>
                    <a:noFill/>
                    <a:ln>
                      <a:noFill/>
                    </a:ln>
                  </pic:spPr>
                </pic:pic>
              </a:graphicData>
            </a:graphic>
          </wp:inline>
        </w:drawing>
      </w:r>
    </w:p>
    <w:p w14:paraId="19A7EC29" w14:textId="171568C5" w:rsidR="003856F8" w:rsidRDefault="003856F8" w:rsidP="000920D5">
      <w:pPr>
        <w:rPr>
          <w:lang w:val="en-GB"/>
        </w:rPr>
      </w:pPr>
      <w:r>
        <w:rPr>
          <w:lang w:val="en-GB"/>
        </w:rPr>
        <w:t xml:space="preserve">Activity </w:t>
      </w:r>
      <w:proofErr w:type="gramStart"/>
      <w:r>
        <w:rPr>
          <w:lang w:val="en-GB"/>
        </w:rPr>
        <w:t xml:space="preserve">2.2 </w:t>
      </w:r>
      <w:r w:rsidR="003E5941">
        <w:rPr>
          <w:lang w:val="en-GB"/>
        </w:rPr>
        <w:t xml:space="preserve"> Delete</w:t>
      </w:r>
      <w:proofErr w:type="gramEnd"/>
      <w:r w:rsidR="003E5941">
        <w:rPr>
          <w:lang w:val="en-GB"/>
        </w:rPr>
        <w:t xml:space="preserve"> an employee</w:t>
      </w:r>
    </w:p>
    <w:p w14:paraId="2B61101B" w14:textId="227070D5" w:rsidR="003E5941" w:rsidRDefault="00F644F5" w:rsidP="000920D5">
      <w:pPr>
        <w:rPr>
          <w:lang w:val="en-GB"/>
        </w:rPr>
      </w:pPr>
      <w:r>
        <w:rPr>
          <w:noProof/>
        </w:rPr>
        <w:lastRenderedPageBreak/>
        <w:drawing>
          <wp:inline distT="0" distB="0" distL="0" distR="0" wp14:anchorId="3CC03553" wp14:editId="22506565">
            <wp:extent cx="5509521" cy="661554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14186" cy="6621148"/>
                    </a:xfrm>
                    <a:prstGeom prst="rect">
                      <a:avLst/>
                    </a:prstGeom>
                    <a:noFill/>
                    <a:ln>
                      <a:noFill/>
                    </a:ln>
                  </pic:spPr>
                </pic:pic>
              </a:graphicData>
            </a:graphic>
          </wp:inline>
        </w:drawing>
      </w:r>
    </w:p>
    <w:p w14:paraId="21AA2335" w14:textId="03197C9A" w:rsidR="003E5941" w:rsidRDefault="003E5941" w:rsidP="000920D5">
      <w:pPr>
        <w:rPr>
          <w:lang w:val="en-GB"/>
        </w:rPr>
      </w:pPr>
    </w:p>
    <w:p w14:paraId="03CDD779" w14:textId="68CBF8D6" w:rsidR="00A452CF" w:rsidRDefault="00A452CF" w:rsidP="000920D5">
      <w:pPr>
        <w:rPr>
          <w:lang w:val="en-GB"/>
        </w:rPr>
      </w:pPr>
    </w:p>
    <w:p w14:paraId="74162153" w14:textId="10096976" w:rsidR="00A452CF" w:rsidRDefault="00A452CF" w:rsidP="000920D5">
      <w:pPr>
        <w:rPr>
          <w:lang w:val="en-GB"/>
        </w:rPr>
      </w:pPr>
    </w:p>
    <w:p w14:paraId="541F9488" w14:textId="5A91F5E1" w:rsidR="00A452CF" w:rsidRDefault="00A452CF" w:rsidP="000920D5">
      <w:pPr>
        <w:rPr>
          <w:lang w:val="en-GB"/>
        </w:rPr>
      </w:pPr>
    </w:p>
    <w:p w14:paraId="2C9295BA" w14:textId="0E86C402" w:rsidR="00A452CF" w:rsidRDefault="00A452CF" w:rsidP="000920D5">
      <w:pPr>
        <w:rPr>
          <w:lang w:val="en-GB"/>
        </w:rPr>
      </w:pPr>
    </w:p>
    <w:p w14:paraId="631A467C" w14:textId="020EE103" w:rsidR="00A452CF" w:rsidRDefault="00A452CF" w:rsidP="000920D5">
      <w:pPr>
        <w:rPr>
          <w:lang w:val="en-GB"/>
        </w:rPr>
      </w:pPr>
    </w:p>
    <w:p w14:paraId="0FDADB07" w14:textId="3C6D373A" w:rsidR="00A452CF" w:rsidRDefault="00A452CF" w:rsidP="000920D5">
      <w:pPr>
        <w:rPr>
          <w:ins w:id="37" w:author="Kejsi Bushi" w:date="2022-06-14T06:55:00Z"/>
          <w:lang w:val="en-GB"/>
        </w:rPr>
      </w:pPr>
      <w:r>
        <w:rPr>
          <w:lang w:val="en-GB"/>
        </w:rPr>
        <w:lastRenderedPageBreak/>
        <w:t>Activity 2.3 Get Statistics</w:t>
      </w:r>
    </w:p>
    <w:p w14:paraId="44EC82D6" w14:textId="71FBBC93" w:rsidR="00CC7874" w:rsidRDefault="00CC7874" w:rsidP="000920D5">
      <w:pPr>
        <w:rPr>
          <w:lang w:val="en-GB"/>
        </w:rPr>
      </w:pPr>
      <w:ins w:id="38" w:author="Kejsi Bushi" w:date="2022-06-14T06:55:00Z">
        <w:r>
          <w:rPr>
            <w:noProof/>
          </w:rPr>
          <w:drawing>
            <wp:inline distT="0" distB="0" distL="0" distR="0" wp14:anchorId="17AD4FF5" wp14:editId="16A57A8E">
              <wp:extent cx="5722883" cy="74611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l="28647" r="14584" b="4223"/>
                      <a:stretch/>
                    </pic:blipFill>
                    <pic:spPr bwMode="auto">
                      <a:xfrm>
                        <a:off x="0" y="0"/>
                        <a:ext cx="5730989" cy="7471710"/>
                      </a:xfrm>
                      <a:prstGeom prst="rect">
                        <a:avLst/>
                      </a:prstGeom>
                      <a:noFill/>
                      <a:ln>
                        <a:noFill/>
                      </a:ln>
                      <a:extLst>
                        <a:ext uri="{53640926-AAD7-44D8-BBD7-CCE9431645EC}">
                          <a14:shadowObscured xmlns:a14="http://schemas.microsoft.com/office/drawing/2010/main"/>
                        </a:ext>
                      </a:extLst>
                    </pic:spPr>
                  </pic:pic>
                </a:graphicData>
              </a:graphic>
            </wp:inline>
          </w:drawing>
        </w:r>
      </w:ins>
    </w:p>
    <w:p w14:paraId="6EDF4DDA" w14:textId="0B183742" w:rsidR="00A452CF" w:rsidRDefault="00376F5E" w:rsidP="000920D5">
      <w:pPr>
        <w:rPr>
          <w:ins w:id="39" w:author="Kejsi Bushi" w:date="2022-06-14T06:52:00Z"/>
          <w:lang w:val="en-GB"/>
        </w:rPr>
      </w:pPr>
      <w:r>
        <w:rPr>
          <w:lang w:val="en-GB"/>
        </w:rPr>
        <w:t>Activity 2.4 Get Message</w:t>
      </w:r>
    </w:p>
    <w:p w14:paraId="3B0C9839" w14:textId="01431DE9" w:rsidR="00CC7874" w:rsidRDefault="00CC7874" w:rsidP="000920D5">
      <w:pPr>
        <w:rPr>
          <w:lang w:val="en-GB"/>
        </w:rPr>
      </w:pPr>
      <w:ins w:id="40" w:author="Kejsi Bushi" w:date="2022-06-14T06:52:00Z">
        <w:r>
          <w:rPr>
            <w:noProof/>
          </w:rPr>
          <w:lastRenderedPageBreak/>
          <w:drawing>
            <wp:inline distT="0" distB="0" distL="0" distR="0" wp14:anchorId="3CBA66F8" wp14:editId="22B8E4C5">
              <wp:extent cx="7337836" cy="79458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r="51882"/>
                      <a:stretch/>
                    </pic:blipFill>
                    <pic:spPr bwMode="auto">
                      <a:xfrm>
                        <a:off x="0" y="0"/>
                        <a:ext cx="7376461" cy="7987645"/>
                      </a:xfrm>
                      <a:prstGeom prst="rect">
                        <a:avLst/>
                      </a:prstGeom>
                      <a:noFill/>
                      <a:ln>
                        <a:noFill/>
                      </a:ln>
                      <a:extLst>
                        <a:ext uri="{53640926-AAD7-44D8-BBD7-CCE9431645EC}">
                          <a14:shadowObscured xmlns:a14="http://schemas.microsoft.com/office/drawing/2010/main"/>
                        </a:ext>
                      </a:extLst>
                    </pic:spPr>
                  </pic:pic>
                </a:graphicData>
              </a:graphic>
            </wp:inline>
          </w:drawing>
        </w:r>
      </w:ins>
    </w:p>
    <w:p w14:paraId="53BD0DDF" w14:textId="1797425F" w:rsidR="00376F5E" w:rsidRDefault="00376F5E" w:rsidP="000920D5">
      <w:pPr>
        <w:rPr>
          <w:ins w:id="41" w:author="Kejsi Bushi" w:date="2022-06-14T06:52:00Z"/>
          <w:lang w:val="en-GB"/>
        </w:rPr>
      </w:pPr>
      <w:r>
        <w:rPr>
          <w:lang w:val="en-GB"/>
        </w:rPr>
        <w:t xml:space="preserve">Activity 2.5 </w:t>
      </w:r>
      <w:r w:rsidR="00B058FD">
        <w:rPr>
          <w:lang w:val="en-GB"/>
        </w:rPr>
        <w:t>Export Data</w:t>
      </w:r>
    </w:p>
    <w:p w14:paraId="20D9EE8F" w14:textId="2F9C757C" w:rsidR="00CC7874" w:rsidRDefault="00CC7874" w:rsidP="000920D5">
      <w:pPr>
        <w:rPr>
          <w:lang w:val="en-GB"/>
        </w:rPr>
      </w:pPr>
      <w:ins w:id="42" w:author="Kejsi Bushi" w:date="2022-06-14T06:52:00Z">
        <w:r>
          <w:rPr>
            <w:noProof/>
          </w:rPr>
          <w:lastRenderedPageBreak/>
          <w:drawing>
            <wp:inline distT="0" distB="0" distL="0" distR="0" wp14:anchorId="29D472C2" wp14:editId="4A97197F">
              <wp:extent cx="7829655" cy="785122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r="40589" b="25937"/>
                      <a:stretch/>
                    </pic:blipFill>
                    <pic:spPr bwMode="auto">
                      <a:xfrm>
                        <a:off x="0" y="0"/>
                        <a:ext cx="7860914" cy="7882573"/>
                      </a:xfrm>
                      <a:prstGeom prst="rect">
                        <a:avLst/>
                      </a:prstGeom>
                      <a:noFill/>
                      <a:ln>
                        <a:noFill/>
                      </a:ln>
                      <a:extLst>
                        <a:ext uri="{53640926-AAD7-44D8-BBD7-CCE9431645EC}">
                          <a14:shadowObscured xmlns:a14="http://schemas.microsoft.com/office/drawing/2010/main"/>
                        </a:ext>
                      </a:extLst>
                    </pic:spPr>
                  </pic:pic>
                </a:graphicData>
              </a:graphic>
            </wp:inline>
          </w:drawing>
        </w:r>
      </w:ins>
    </w:p>
    <w:p w14:paraId="02E2AFE6" w14:textId="0E13A033" w:rsidR="00B058FD" w:rsidRDefault="00B058FD" w:rsidP="000920D5">
      <w:pPr>
        <w:rPr>
          <w:lang w:val="en-GB"/>
        </w:rPr>
      </w:pPr>
      <w:r>
        <w:rPr>
          <w:lang w:val="en-GB"/>
        </w:rPr>
        <w:t>Activity 2.6 Update Products</w:t>
      </w:r>
    </w:p>
    <w:p w14:paraId="7E92426F" w14:textId="03CA0BA4" w:rsidR="00B058FD" w:rsidRDefault="00CC7874" w:rsidP="000920D5">
      <w:pPr>
        <w:rPr>
          <w:lang w:val="en-GB"/>
        </w:rPr>
      </w:pPr>
      <w:ins w:id="43" w:author="Kejsi Bushi" w:date="2022-06-14T06:54:00Z">
        <w:r>
          <w:rPr>
            <w:noProof/>
          </w:rPr>
          <w:lastRenderedPageBreak/>
          <w:drawing>
            <wp:inline distT="0" distB="0" distL="0" distR="0" wp14:anchorId="2285C01C" wp14:editId="4D82C9EB">
              <wp:extent cx="6337738" cy="78390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l="15602" r="41898" b="34648"/>
                      <a:stretch/>
                    </pic:blipFill>
                    <pic:spPr bwMode="auto">
                      <a:xfrm>
                        <a:off x="0" y="0"/>
                        <a:ext cx="6368816" cy="7877536"/>
                      </a:xfrm>
                      <a:prstGeom prst="rect">
                        <a:avLst/>
                      </a:prstGeom>
                      <a:noFill/>
                      <a:ln>
                        <a:noFill/>
                      </a:ln>
                      <a:extLst>
                        <a:ext uri="{53640926-AAD7-44D8-BBD7-CCE9431645EC}">
                          <a14:shadowObscured xmlns:a14="http://schemas.microsoft.com/office/drawing/2010/main"/>
                        </a:ext>
                      </a:extLst>
                    </pic:spPr>
                  </pic:pic>
                </a:graphicData>
              </a:graphic>
            </wp:inline>
          </w:drawing>
        </w:r>
      </w:ins>
    </w:p>
    <w:p w14:paraId="7535D0B7" w14:textId="2C94ECB9" w:rsidR="00B058FD" w:rsidRDefault="00B058FD" w:rsidP="000920D5">
      <w:pPr>
        <w:rPr>
          <w:lang w:val="en-GB"/>
        </w:rPr>
      </w:pPr>
    </w:p>
    <w:p w14:paraId="684A52F1" w14:textId="52756531" w:rsidR="00B058FD" w:rsidRDefault="00B058FD" w:rsidP="00CC7874">
      <w:pPr>
        <w:pStyle w:val="Heading2"/>
        <w:rPr>
          <w:lang w:val="en-GB"/>
        </w:rPr>
      </w:pPr>
      <w:bookmarkStart w:id="44" w:name="_Toc106091950"/>
      <w:r>
        <w:rPr>
          <w:lang w:val="en-GB"/>
        </w:rPr>
        <w:lastRenderedPageBreak/>
        <w:t>STATE DIAGRAM</w:t>
      </w:r>
      <w:bookmarkEnd w:id="44"/>
    </w:p>
    <w:p w14:paraId="7CB7E9AE" w14:textId="046A4EEE" w:rsidR="007E51B5" w:rsidRDefault="007E51B5" w:rsidP="000920D5">
      <w:pPr>
        <w:rPr>
          <w:lang w:val="en-GB"/>
        </w:rPr>
      </w:pPr>
      <w:r>
        <w:rPr>
          <w:noProof/>
        </w:rPr>
        <w:drawing>
          <wp:inline distT="0" distB="0" distL="0" distR="0" wp14:anchorId="230DC80A" wp14:editId="7F4E92FF">
            <wp:extent cx="5943600" cy="26968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696845"/>
                    </a:xfrm>
                    <a:prstGeom prst="rect">
                      <a:avLst/>
                    </a:prstGeom>
                    <a:noFill/>
                    <a:ln>
                      <a:noFill/>
                    </a:ln>
                  </pic:spPr>
                </pic:pic>
              </a:graphicData>
            </a:graphic>
          </wp:inline>
        </w:drawing>
      </w:r>
    </w:p>
    <w:p w14:paraId="7D62B189" w14:textId="4E41D3FF" w:rsidR="007E51B5" w:rsidRDefault="007E51B5" w:rsidP="000920D5">
      <w:pPr>
        <w:rPr>
          <w:lang w:val="en-GB"/>
        </w:rPr>
      </w:pPr>
    </w:p>
    <w:p w14:paraId="4E6EC7F6" w14:textId="0E369336" w:rsidR="007E51B5" w:rsidRDefault="007E51B5" w:rsidP="000920D5">
      <w:pPr>
        <w:rPr>
          <w:lang w:val="en-GB"/>
        </w:rPr>
      </w:pPr>
      <w:r>
        <w:rPr>
          <w:noProof/>
        </w:rPr>
        <w:drawing>
          <wp:inline distT="0" distB="0" distL="0" distR="0" wp14:anchorId="0303447C" wp14:editId="14BC1321">
            <wp:extent cx="5943600" cy="34963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496310"/>
                    </a:xfrm>
                    <a:prstGeom prst="rect">
                      <a:avLst/>
                    </a:prstGeom>
                    <a:noFill/>
                    <a:ln>
                      <a:noFill/>
                    </a:ln>
                  </pic:spPr>
                </pic:pic>
              </a:graphicData>
            </a:graphic>
          </wp:inline>
        </w:drawing>
      </w:r>
    </w:p>
    <w:p w14:paraId="5EBA3743" w14:textId="4E8B15CA" w:rsidR="007E51B5" w:rsidRDefault="007E51B5" w:rsidP="000920D5">
      <w:pPr>
        <w:rPr>
          <w:lang w:val="en-GB"/>
        </w:rPr>
      </w:pPr>
    </w:p>
    <w:p w14:paraId="7A6A13CD" w14:textId="77777777" w:rsidR="00CC7874" w:rsidRDefault="00CC7874" w:rsidP="000920D5">
      <w:pPr>
        <w:rPr>
          <w:lang w:val="en-GB"/>
        </w:rPr>
      </w:pPr>
    </w:p>
    <w:p w14:paraId="0E080B4C" w14:textId="77777777" w:rsidR="00CC7874" w:rsidRDefault="00CC7874" w:rsidP="000920D5">
      <w:pPr>
        <w:rPr>
          <w:lang w:val="en-GB"/>
        </w:rPr>
      </w:pPr>
    </w:p>
    <w:p w14:paraId="2DDB507D" w14:textId="77777777" w:rsidR="00CC7874" w:rsidRDefault="00CC7874" w:rsidP="000920D5">
      <w:pPr>
        <w:rPr>
          <w:lang w:val="en-GB"/>
        </w:rPr>
      </w:pPr>
    </w:p>
    <w:p w14:paraId="3CD06963" w14:textId="77777777" w:rsidR="00CC7874" w:rsidRDefault="00CC7874" w:rsidP="000920D5">
      <w:pPr>
        <w:rPr>
          <w:lang w:val="en-GB"/>
        </w:rPr>
      </w:pPr>
    </w:p>
    <w:p w14:paraId="48CFD6ED" w14:textId="5DD0C4A1" w:rsidR="00CC7874" w:rsidRDefault="00CC7874" w:rsidP="00CC7874">
      <w:pPr>
        <w:pStyle w:val="Heading3"/>
        <w:rPr>
          <w:lang w:val="en-GB"/>
        </w:rPr>
      </w:pPr>
      <w:bookmarkStart w:id="45" w:name="_Toc106091951"/>
      <w:r>
        <w:rPr>
          <w:lang w:val="en-GB"/>
        </w:rPr>
        <w:lastRenderedPageBreak/>
        <w:t>STATE - REGISTER</w:t>
      </w:r>
      <w:bookmarkEnd w:id="45"/>
    </w:p>
    <w:p w14:paraId="6F2226FA" w14:textId="6AD0BFDE" w:rsidR="00CC7874" w:rsidRDefault="00CC7874" w:rsidP="000920D5">
      <w:pPr>
        <w:rPr>
          <w:lang w:val="en-GB"/>
        </w:rPr>
      </w:pPr>
      <w:r>
        <w:rPr>
          <w:noProof/>
        </w:rPr>
        <w:drawing>
          <wp:inline distT="0" distB="0" distL="0" distR="0" wp14:anchorId="636707B6" wp14:editId="30FAE57E">
            <wp:extent cx="5943600" cy="43599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359910"/>
                    </a:xfrm>
                    <a:prstGeom prst="rect">
                      <a:avLst/>
                    </a:prstGeom>
                    <a:noFill/>
                    <a:ln>
                      <a:noFill/>
                    </a:ln>
                  </pic:spPr>
                </pic:pic>
              </a:graphicData>
            </a:graphic>
          </wp:inline>
        </w:drawing>
      </w:r>
    </w:p>
    <w:p w14:paraId="4885AA01" w14:textId="2F71540E" w:rsidR="00CC7874" w:rsidRDefault="00CC7874" w:rsidP="000920D5">
      <w:pPr>
        <w:rPr>
          <w:noProof/>
        </w:rPr>
      </w:pPr>
      <w:r>
        <w:rPr>
          <w:noProof/>
        </w:rPr>
        <w:t>STATE – Update Product</w:t>
      </w:r>
    </w:p>
    <w:p w14:paraId="29B26B8A" w14:textId="2170577B" w:rsidR="00CC7874" w:rsidRDefault="00CC7874" w:rsidP="000920D5">
      <w:pPr>
        <w:rPr>
          <w:lang w:val="en-GB"/>
        </w:rPr>
      </w:pPr>
      <w:r>
        <w:rPr>
          <w:noProof/>
        </w:rPr>
        <w:drawing>
          <wp:inline distT="0" distB="0" distL="0" distR="0" wp14:anchorId="1580E11A" wp14:editId="54F8F26D">
            <wp:extent cx="5495192" cy="278340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03743" cy="2787740"/>
                    </a:xfrm>
                    <a:prstGeom prst="rect">
                      <a:avLst/>
                    </a:prstGeom>
                    <a:noFill/>
                    <a:ln>
                      <a:noFill/>
                    </a:ln>
                  </pic:spPr>
                </pic:pic>
              </a:graphicData>
            </a:graphic>
          </wp:inline>
        </w:drawing>
      </w:r>
    </w:p>
    <w:p w14:paraId="27866D7F" w14:textId="77777777" w:rsidR="00CC7874" w:rsidRDefault="00CC7874" w:rsidP="000920D5">
      <w:pPr>
        <w:rPr>
          <w:lang w:val="en-GB"/>
        </w:rPr>
      </w:pPr>
    </w:p>
    <w:p w14:paraId="4A93819B" w14:textId="77777777" w:rsidR="00CC7874" w:rsidRDefault="00CC7874" w:rsidP="000920D5">
      <w:pPr>
        <w:rPr>
          <w:lang w:val="en-GB"/>
        </w:rPr>
      </w:pPr>
    </w:p>
    <w:p w14:paraId="3DE4242C" w14:textId="6B2376DA" w:rsidR="007E51B5" w:rsidRDefault="00CC7874" w:rsidP="00CC7874">
      <w:pPr>
        <w:pStyle w:val="Heading3"/>
        <w:rPr>
          <w:lang w:val="en-GB"/>
        </w:rPr>
      </w:pPr>
      <w:bookmarkStart w:id="46" w:name="_Toc106091952"/>
      <w:r>
        <w:rPr>
          <w:lang w:val="en-GB"/>
        </w:rPr>
        <w:lastRenderedPageBreak/>
        <w:t>State – Update Profile</w:t>
      </w:r>
      <w:bookmarkEnd w:id="46"/>
    </w:p>
    <w:p w14:paraId="1846A23A" w14:textId="2C683B4B" w:rsidR="00CC7874" w:rsidRDefault="00CC7874" w:rsidP="000920D5">
      <w:pPr>
        <w:rPr>
          <w:lang w:val="en-GB"/>
        </w:rPr>
      </w:pPr>
      <w:r>
        <w:rPr>
          <w:noProof/>
        </w:rPr>
        <w:drawing>
          <wp:inline distT="0" distB="0" distL="0" distR="0" wp14:anchorId="68803257" wp14:editId="0D3459DD">
            <wp:extent cx="5943600" cy="30105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010535"/>
                    </a:xfrm>
                    <a:prstGeom prst="rect">
                      <a:avLst/>
                    </a:prstGeom>
                    <a:noFill/>
                    <a:ln>
                      <a:noFill/>
                    </a:ln>
                  </pic:spPr>
                </pic:pic>
              </a:graphicData>
            </a:graphic>
          </wp:inline>
        </w:drawing>
      </w:r>
    </w:p>
    <w:p w14:paraId="35B77514" w14:textId="7DB53FD7" w:rsidR="00CC7874" w:rsidRDefault="00CC7874" w:rsidP="00CC7874">
      <w:pPr>
        <w:pStyle w:val="Heading3"/>
        <w:rPr>
          <w:lang w:val="en-GB"/>
        </w:rPr>
      </w:pPr>
      <w:bookmarkStart w:id="47" w:name="_Toc106091953"/>
      <w:r>
        <w:rPr>
          <w:lang w:val="en-GB"/>
        </w:rPr>
        <w:t>State – Open Recipe</w:t>
      </w:r>
      <w:bookmarkEnd w:id="47"/>
    </w:p>
    <w:p w14:paraId="2D5F28CC" w14:textId="56534F48" w:rsidR="00CC7874" w:rsidRDefault="00CC7874" w:rsidP="000920D5">
      <w:pPr>
        <w:rPr>
          <w:lang w:val="en-GB"/>
        </w:rPr>
      </w:pPr>
      <w:r>
        <w:rPr>
          <w:noProof/>
        </w:rPr>
        <w:drawing>
          <wp:inline distT="0" distB="0" distL="0" distR="0" wp14:anchorId="14BA21D2" wp14:editId="5603F26D">
            <wp:extent cx="6805429" cy="313006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12687" cy="3133399"/>
                    </a:xfrm>
                    <a:prstGeom prst="rect">
                      <a:avLst/>
                    </a:prstGeom>
                    <a:noFill/>
                    <a:ln>
                      <a:noFill/>
                    </a:ln>
                  </pic:spPr>
                </pic:pic>
              </a:graphicData>
            </a:graphic>
          </wp:inline>
        </w:drawing>
      </w:r>
    </w:p>
    <w:p w14:paraId="72C2EA51" w14:textId="77777777" w:rsidR="00CC7874" w:rsidRDefault="00CC7874" w:rsidP="000920D5">
      <w:pPr>
        <w:rPr>
          <w:lang w:val="en-GB"/>
        </w:rPr>
      </w:pPr>
    </w:p>
    <w:p w14:paraId="1800C343" w14:textId="77777777" w:rsidR="00CC7874" w:rsidRDefault="00CC7874" w:rsidP="000920D5">
      <w:pPr>
        <w:rPr>
          <w:lang w:val="en-GB"/>
        </w:rPr>
      </w:pPr>
    </w:p>
    <w:p w14:paraId="37C7EAB4" w14:textId="77777777" w:rsidR="00CC7874" w:rsidRDefault="00CC7874" w:rsidP="000920D5">
      <w:pPr>
        <w:rPr>
          <w:lang w:val="en-GB"/>
        </w:rPr>
      </w:pPr>
    </w:p>
    <w:p w14:paraId="591FA68E" w14:textId="77777777" w:rsidR="00CC7874" w:rsidRDefault="00CC7874" w:rsidP="000920D5">
      <w:pPr>
        <w:rPr>
          <w:lang w:val="en-GB"/>
        </w:rPr>
      </w:pPr>
    </w:p>
    <w:p w14:paraId="3C629125" w14:textId="77777777" w:rsidR="00CC7874" w:rsidRDefault="00CC7874" w:rsidP="000920D5">
      <w:pPr>
        <w:rPr>
          <w:lang w:val="en-GB"/>
        </w:rPr>
      </w:pPr>
    </w:p>
    <w:p w14:paraId="4C4EFA05" w14:textId="2E458741" w:rsidR="00CC7874" w:rsidRDefault="00CC7874" w:rsidP="00CC7874">
      <w:pPr>
        <w:pStyle w:val="Heading3"/>
        <w:rPr>
          <w:lang w:val="en-GB"/>
        </w:rPr>
      </w:pPr>
      <w:bookmarkStart w:id="48" w:name="_Toc106091954"/>
      <w:r>
        <w:rPr>
          <w:lang w:val="en-GB"/>
        </w:rPr>
        <w:lastRenderedPageBreak/>
        <w:t>State – Product Statistics</w:t>
      </w:r>
      <w:bookmarkEnd w:id="48"/>
    </w:p>
    <w:p w14:paraId="43F9E9AA" w14:textId="6EFE0711" w:rsidR="00CC7874" w:rsidRDefault="00CC7874" w:rsidP="000920D5">
      <w:pPr>
        <w:rPr>
          <w:lang w:val="en-GB"/>
        </w:rPr>
      </w:pPr>
      <w:r>
        <w:rPr>
          <w:noProof/>
        </w:rPr>
        <w:drawing>
          <wp:inline distT="0" distB="0" distL="0" distR="0" wp14:anchorId="276AE90F" wp14:editId="37ED6FD3">
            <wp:extent cx="5943600" cy="24206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420620"/>
                    </a:xfrm>
                    <a:prstGeom prst="rect">
                      <a:avLst/>
                    </a:prstGeom>
                    <a:noFill/>
                    <a:ln>
                      <a:noFill/>
                    </a:ln>
                  </pic:spPr>
                </pic:pic>
              </a:graphicData>
            </a:graphic>
          </wp:inline>
        </w:drawing>
      </w:r>
    </w:p>
    <w:p w14:paraId="33E7CC1E" w14:textId="3282F9D1" w:rsidR="00CC7874" w:rsidRDefault="00CC7874" w:rsidP="000920D5">
      <w:pPr>
        <w:rPr>
          <w:lang w:val="en-GB"/>
        </w:rPr>
      </w:pPr>
      <w:r>
        <w:rPr>
          <w:lang w:val="en-GB"/>
        </w:rPr>
        <w:t>State – Employee Statistics</w:t>
      </w:r>
    </w:p>
    <w:p w14:paraId="65B68770" w14:textId="2AF430B4" w:rsidR="00CC7874" w:rsidRDefault="00CC7874" w:rsidP="000920D5">
      <w:pPr>
        <w:rPr>
          <w:lang w:val="en-GB"/>
        </w:rPr>
      </w:pPr>
      <w:r>
        <w:rPr>
          <w:noProof/>
        </w:rPr>
        <w:drawing>
          <wp:inline distT="0" distB="0" distL="0" distR="0" wp14:anchorId="3F400FFE" wp14:editId="45676756">
            <wp:extent cx="5936884" cy="24178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56278" cy="2425783"/>
                    </a:xfrm>
                    <a:prstGeom prst="rect">
                      <a:avLst/>
                    </a:prstGeom>
                    <a:noFill/>
                    <a:ln>
                      <a:noFill/>
                    </a:ln>
                  </pic:spPr>
                </pic:pic>
              </a:graphicData>
            </a:graphic>
          </wp:inline>
        </w:drawing>
      </w:r>
    </w:p>
    <w:p w14:paraId="74FD276E" w14:textId="533B762F" w:rsidR="00CC7874" w:rsidRDefault="00CC7874" w:rsidP="000920D5">
      <w:pPr>
        <w:rPr>
          <w:lang w:val="en-GB"/>
        </w:rPr>
      </w:pPr>
      <w:r>
        <w:rPr>
          <w:lang w:val="en-GB"/>
        </w:rPr>
        <w:t>State – Buy a Product</w:t>
      </w:r>
    </w:p>
    <w:p w14:paraId="2B31CA1C" w14:textId="62A9A9DC" w:rsidR="00CC7874" w:rsidRDefault="00CC7874" w:rsidP="000920D5">
      <w:pPr>
        <w:rPr>
          <w:lang w:val="en-GB"/>
        </w:rPr>
      </w:pPr>
      <w:r>
        <w:rPr>
          <w:noProof/>
        </w:rPr>
        <w:drawing>
          <wp:inline distT="0" distB="0" distL="0" distR="0" wp14:anchorId="27F1592A" wp14:editId="69578153">
            <wp:extent cx="6540079" cy="168812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87453" cy="1700351"/>
                    </a:xfrm>
                    <a:prstGeom prst="rect">
                      <a:avLst/>
                    </a:prstGeom>
                    <a:noFill/>
                    <a:ln>
                      <a:noFill/>
                    </a:ln>
                  </pic:spPr>
                </pic:pic>
              </a:graphicData>
            </a:graphic>
          </wp:inline>
        </w:drawing>
      </w:r>
    </w:p>
    <w:p w14:paraId="46E9C4C0" w14:textId="77777777" w:rsidR="00CC7874" w:rsidRDefault="00CC7874" w:rsidP="000920D5">
      <w:pPr>
        <w:rPr>
          <w:lang w:val="en-GB"/>
        </w:rPr>
      </w:pPr>
    </w:p>
    <w:p w14:paraId="26BC1249" w14:textId="18165350" w:rsidR="00CC7874" w:rsidRDefault="00CC7874" w:rsidP="000920D5">
      <w:pPr>
        <w:rPr>
          <w:lang w:val="en-GB"/>
        </w:rPr>
      </w:pPr>
    </w:p>
    <w:p w14:paraId="2B86E0E8" w14:textId="706EEAA3" w:rsidR="00CC7874" w:rsidRDefault="00CC7874" w:rsidP="000920D5">
      <w:pPr>
        <w:rPr>
          <w:lang w:val="en-GB"/>
        </w:rPr>
      </w:pPr>
    </w:p>
    <w:p w14:paraId="6A2C5E8E" w14:textId="2F3EFF70" w:rsidR="00CC7874" w:rsidRDefault="00CC7874" w:rsidP="000920D5">
      <w:pPr>
        <w:rPr>
          <w:lang w:val="en-GB"/>
        </w:rPr>
      </w:pPr>
      <w:r>
        <w:rPr>
          <w:lang w:val="en-GB"/>
        </w:rPr>
        <w:t>State – Write a Message</w:t>
      </w:r>
    </w:p>
    <w:p w14:paraId="1EDA29BB" w14:textId="2D26742C" w:rsidR="00CC7874" w:rsidRDefault="00CC7874" w:rsidP="00CC7874">
      <w:pPr>
        <w:ind w:left="-709"/>
        <w:rPr>
          <w:lang w:val="en-GB"/>
        </w:rPr>
      </w:pPr>
      <w:r>
        <w:rPr>
          <w:noProof/>
        </w:rPr>
        <w:drawing>
          <wp:inline distT="0" distB="0" distL="0" distR="0" wp14:anchorId="23C84504" wp14:editId="4C385954">
            <wp:extent cx="7210302" cy="244426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243077" cy="2455373"/>
                    </a:xfrm>
                    <a:prstGeom prst="rect">
                      <a:avLst/>
                    </a:prstGeom>
                    <a:noFill/>
                    <a:ln>
                      <a:noFill/>
                    </a:ln>
                  </pic:spPr>
                </pic:pic>
              </a:graphicData>
            </a:graphic>
          </wp:inline>
        </w:drawing>
      </w:r>
    </w:p>
    <w:p w14:paraId="4CF1B53A" w14:textId="77777777" w:rsidR="00CC7874" w:rsidRDefault="00CC7874" w:rsidP="000920D5">
      <w:pPr>
        <w:rPr>
          <w:lang w:val="en-GB"/>
        </w:rPr>
      </w:pPr>
    </w:p>
    <w:p w14:paraId="14F90E11" w14:textId="7FD15A23" w:rsidR="00CC7874" w:rsidRDefault="007E51B5" w:rsidP="000920D5">
      <w:pPr>
        <w:rPr>
          <w:lang w:val="en-GB"/>
        </w:rPr>
      </w:pPr>
      <w:r>
        <w:rPr>
          <w:lang w:val="en-GB"/>
        </w:rPr>
        <w:t>Sequence Diagram</w:t>
      </w:r>
      <w:r w:rsidR="00CC7874">
        <w:rPr>
          <w:lang w:val="en-GB"/>
        </w:rPr>
        <w:t>s</w:t>
      </w:r>
    </w:p>
    <w:p w14:paraId="1D7BE395" w14:textId="34D69024" w:rsidR="00CC7874" w:rsidRDefault="00CC7874" w:rsidP="000920D5">
      <w:pPr>
        <w:rPr>
          <w:lang w:val="en-GB"/>
        </w:rPr>
      </w:pPr>
    </w:p>
    <w:p w14:paraId="266473B8" w14:textId="15A1455A" w:rsidR="00CC7874" w:rsidRDefault="00CC7874" w:rsidP="000920D5">
      <w:pPr>
        <w:rPr>
          <w:lang w:val="en-GB"/>
        </w:rPr>
      </w:pPr>
      <w:r>
        <w:rPr>
          <w:lang w:val="en-GB"/>
        </w:rPr>
        <w:t>Sequence – Product Statistic</w:t>
      </w:r>
    </w:p>
    <w:p w14:paraId="66EE387A" w14:textId="56B77FD4" w:rsidR="00CC7874" w:rsidRDefault="00CC7874" w:rsidP="00CC7874">
      <w:pPr>
        <w:ind w:left="-709"/>
        <w:rPr>
          <w:lang w:val="en-GB"/>
        </w:rPr>
      </w:pPr>
      <w:r>
        <w:rPr>
          <w:noProof/>
        </w:rPr>
        <w:drawing>
          <wp:inline distT="0" distB="0" distL="0" distR="0" wp14:anchorId="5FAEA0D1" wp14:editId="36E711EF">
            <wp:extent cx="6712244" cy="394774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717364" cy="3950757"/>
                    </a:xfrm>
                    <a:prstGeom prst="rect">
                      <a:avLst/>
                    </a:prstGeom>
                    <a:noFill/>
                    <a:ln>
                      <a:noFill/>
                    </a:ln>
                  </pic:spPr>
                </pic:pic>
              </a:graphicData>
            </a:graphic>
          </wp:inline>
        </w:drawing>
      </w:r>
    </w:p>
    <w:p w14:paraId="58AFC513" w14:textId="53083C7C" w:rsidR="00CC7874" w:rsidRDefault="00CC7874" w:rsidP="00CC7874">
      <w:pPr>
        <w:ind w:left="-709"/>
        <w:rPr>
          <w:lang w:val="en-GB"/>
        </w:rPr>
      </w:pPr>
      <w:r>
        <w:rPr>
          <w:lang w:val="en-GB"/>
        </w:rPr>
        <w:lastRenderedPageBreak/>
        <w:t>Sequence – Manage Employee</w:t>
      </w:r>
    </w:p>
    <w:p w14:paraId="7E0540CD" w14:textId="7CD44A53" w:rsidR="00CC7874" w:rsidRDefault="00CC7874" w:rsidP="00CC7874">
      <w:pPr>
        <w:ind w:left="-709"/>
        <w:rPr>
          <w:lang w:val="en-GB"/>
        </w:rPr>
      </w:pPr>
      <w:r>
        <w:rPr>
          <w:noProof/>
        </w:rPr>
        <w:drawing>
          <wp:inline distT="0" distB="0" distL="0" distR="0" wp14:anchorId="2D139711" wp14:editId="0F1CF55C">
            <wp:extent cx="7155777" cy="688437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61088" cy="6889487"/>
                    </a:xfrm>
                    <a:prstGeom prst="rect">
                      <a:avLst/>
                    </a:prstGeom>
                    <a:noFill/>
                    <a:ln>
                      <a:noFill/>
                    </a:ln>
                  </pic:spPr>
                </pic:pic>
              </a:graphicData>
            </a:graphic>
          </wp:inline>
        </w:drawing>
      </w:r>
    </w:p>
    <w:p w14:paraId="5EA74932" w14:textId="64FD81CB" w:rsidR="00B058FD" w:rsidRDefault="00B058FD" w:rsidP="000920D5">
      <w:pPr>
        <w:rPr>
          <w:lang w:val="en-GB"/>
        </w:rPr>
      </w:pPr>
    </w:p>
    <w:p w14:paraId="6C692B80" w14:textId="532B016A" w:rsidR="00CC7874" w:rsidRDefault="00CC7874" w:rsidP="000920D5">
      <w:pPr>
        <w:rPr>
          <w:lang w:val="en-GB"/>
        </w:rPr>
      </w:pPr>
    </w:p>
    <w:p w14:paraId="33E221E4" w14:textId="053AEE44" w:rsidR="00CC7874" w:rsidRDefault="00CC7874" w:rsidP="000920D5">
      <w:pPr>
        <w:rPr>
          <w:lang w:val="en-GB"/>
        </w:rPr>
      </w:pPr>
    </w:p>
    <w:p w14:paraId="40D3504A" w14:textId="05BBF975" w:rsidR="00CC7874" w:rsidRDefault="00CC7874" w:rsidP="000920D5">
      <w:pPr>
        <w:rPr>
          <w:lang w:val="en-GB"/>
        </w:rPr>
      </w:pPr>
    </w:p>
    <w:p w14:paraId="175DB76D" w14:textId="015293BD" w:rsidR="00CC7874" w:rsidRDefault="00CC7874" w:rsidP="000920D5">
      <w:pPr>
        <w:rPr>
          <w:lang w:val="en-GB"/>
        </w:rPr>
      </w:pPr>
    </w:p>
    <w:p w14:paraId="57FA638B" w14:textId="7B5C7C31" w:rsidR="00CC7874" w:rsidRDefault="00CC7874" w:rsidP="000920D5">
      <w:pPr>
        <w:rPr>
          <w:lang w:val="en-GB"/>
        </w:rPr>
      </w:pPr>
      <w:r>
        <w:rPr>
          <w:lang w:val="en-GB"/>
        </w:rPr>
        <w:t>Sequence- Product Info</w:t>
      </w:r>
    </w:p>
    <w:p w14:paraId="26156DAC" w14:textId="5C2E9569" w:rsidR="00CC7874" w:rsidRDefault="00CC7874" w:rsidP="000920D5">
      <w:pPr>
        <w:rPr>
          <w:lang w:val="en-GB"/>
        </w:rPr>
      </w:pPr>
      <w:r>
        <w:rPr>
          <w:noProof/>
        </w:rPr>
        <w:drawing>
          <wp:inline distT="0" distB="0" distL="0" distR="0" wp14:anchorId="42B3E11D" wp14:editId="4B38C6C7">
            <wp:extent cx="6552437" cy="531055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69545" cy="5324420"/>
                    </a:xfrm>
                    <a:prstGeom prst="rect">
                      <a:avLst/>
                    </a:prstGeom>
                    <a:noFill/>
                    <a:ln>
                      <a:noFill/>
                    </a:ln>
                  </pic:spPr>
                </pic:pic>
              </a:graphicData>
            </a:graphic>
          </wp:inline>
        </w:drawing>
      </w:r>
    </w:p>
    <w:p w14:paraId="0226C42D" w14:textId="24409C76" w:rsidR="00CC7874" w:rsidRDefault="00CC7874" w:rsidP="000920D5">
      <w:pPr>
        <w:rPr>
          <w:lang w:val="en-GB"/>
        </w:rPr>
      </w:pPr>
    </w:p>
    <w:p w14:paraId="5DBF117E" w14:textId="060EE937" w:rsidR="00CC7874" w:rsidRDefault="00CC7874" w:rsidP="000920D5">
      <w:pPr>
        <w:rPr>
          <w:lang w:val="en-GB"/>
        </w:rPr>
      </w:pPr>
    </w:p>
    <w:p w14:paraId="05159FAD" w14:textId="299B6845" w:rsidR="00CC7874" w:rsidRDefault="00CC7874" w:rsidP="000920D5">
      <w:pPr>
        <w:rPr>
          <w:lang w:val="en-GB"/>
        </w:rPr>
      </w:pPr>
    </w:p>
    <w:p w14:paraId="49FBF04A" w14:textId="613E1CD3" w:rsidR="00CC7874" w:rsidRDefault="00CC7874" w:rsidP="000920D5">
      <w:pPr>
        <w:rPr>
          <w:lang w:val="en-GB"/>
        </w:rPr>
      </w:pPr>
    </w:p>
    <w:p w14:paraId="26E4B19B" w14:textId="2E7E50D1" w:rsidR="00CC7874" w:rsidRDefault="00CC7874" w:rsidP="000920D5">
      <w:pPr>
        <w:rPr>
          <w:lang w:val="en-GB"/>
        </w:rPr>
      </w:pPr>
    </w:p>
    <w:p w14:paraId="3EEF1CAC" w14:textId="762BB58B" w:rsidR="00CC7874" w:rsidRDefault="00CC7874" w:rsidP="000920D5">
      <w:pPr>
        <w:rPr>
          <w:lang w:val="en-GB"/>
        </w:rPr>
      </w:pPr>
    </w:p>
    <w:p w14:paraId="05E08525" w14:textId="1160826F" w:rsidR="00CC7874" w:rsidRDefault="00CC7874" w:rsidP="000920D5">
      <w:pPr>
        <w:rPr>
          <w:lang w:val="en-GB"/>
        </w:rPr>
      </w:pPr>
    </w:p>
    <w:p w14:paraId="3E789352" w14:textId="32B89711" w:rsidR="00CC7874" w:rsidRDefault="00CC7874" w:rsidP="000920D5">
      <w:pPr>
        <w:rPr>
          <w:lang w:val="en-GB"/>
        </w:rPr>
      </w:pPr>
    </w:p>
    <w:p w14:paraId="6E883EB1" w14:textId="7BD9EC21" w:rsidR="00CC7874" w:rsidRDefault="00CC7874" w:rsidP="000920D5">
      <w:pPr>
        <w:rPr>
          <w:lang w:val="en-GB"/>
        </w:rPr>
      </w:pPr>
    </w:p>
    <w:p w14:paraId="7244BA7A" w14:textId="04E89414" w:rsidR="00CC7874" w:rsidRDefault="00CC7874" w:rsidP="000920D5">
      <w:pPr>
        <w:rPr>
          <w:lang w:val="en-GB"/>
        </w:rPr>
      </w:pPr>
      <w:r>
        <w:rPr>
          <w:lang w:val="en-GB"/>
        </w:rPr>
        <w:t>Sequence – Authentication</w:t>
      </w:r>
    </w:p>
    <w:p w14:paraId="2F815DDE" w14:textId="708CF4DB" w:rsidR="00CC7874" w:rsidRDefault="00CC7874" w:rsidP="00CC7874">
      <w:pPr>
        <w:ind w:left="-993" w:right="-1413"/>
        <w:rPr>
          <w:lang w:val="en-GB"/>
        </w:rPr>
      </w:pPr>
      <w:r>
        <w:rPr>
          <w:noProof/>
        </w:rPr>
        <w:drawing>
          <wp:inline distT="0" distB="0" distL="0" distR="0" wp14:anchorId="2FFC29D4" wp14:editId="2174882A">
            <wp:extent cx="7437081" cy="509074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466148" cy="5110642"/>
                    </a:xfrm>
                    <a:prstGeom prst="rect">
                      <a:avLst/>
                    </a:prstGeom>
                    <a:noFill/>
                    <a:ln>
                      <a:noFill/>
                    </a:ln>
                  </pic:spPr>
                </pic:pic>
              </a:graphicData>
            </a:graphic>
          </wp:inline>
        </w:drawing>
      </w:r>
    </w:p>
    <w:p w14:paraId="7AB57686" w14:textId="0E988109" w:rsidR="00CC7874" w:rsidRDefault="00CC7874" w:rsidP="000920D5">
      <w:pPr>
        <w:rPr>
          <w:lang w:val="en-GB"/>
        </w:rPr>
      </w:pPr>
    </w:p>
    <w:p w14:paraId="0B9AFE94" w14:textId="5425321B" w:rsidR="00CC7874" w:rsidRDefault="00CC7874" w:rsidP="000920D5">
      <w:pPr>
        <w:rPr>
          <w:lang w:val="en-GB"/>
        </w:rPr>
      </w:pPr>
    </w:p>
    <w:p w14:paraId="32001472" w14:textId="481D1CB3" w:rsidR="00CC7874" w:rsidRDefault="00CC7874" w:rsidP="000920D5">
      <w:pPr>
        <w:rPr>
          <w:lang w:val="en-GB"/>
        </w:rPr>
      </w:pPr>
    </w:p>
    <w:p w14:paraId="1FE2DD37" w14:textId="5D4D46D1" w:rsidR="00CC7874" w:rsidRDefault="00CC7874" w:rsidP="000920D5">
      <w:pPr>
        <w:rPr>
          <w:lang w:val="en-GB"/>
        </w:rPr>
      </w:pPr>
    </w:p>
    <w:p w14:paraId="78A2B6D5" w14:textId="154D13B3" w:rsidR="00CC7874" w:rsidRDefault="00CC7874" w:rsidP="000920D5">
      <w:pPr>
        <w:rPr>
          <w:lang w:val="en-GB"/>
        </w:rPr>
      </w:pPr>
    </w:p>
    <w:p w14:paraId="48F9797E" w14:textId="25B6AAD8" w:rsidR="00CC7874" w:rsidRDefault="00CC7874" w:rsidP="000920D5">
      <w:pPr>
        <w:rPr>
          <w:lang w:val="en-GB"/>
        </w:rPr>
      </w:pPr>
    </w:p>
    <w:p w14:paraId="6BC4F2AA" w14:textId="7D9E478F" w:rsidR="00CC7874" w:rsidRDefault="00CC7874" w:rsidP="000920D5">
      <w:pPr>
        <w:rPr>
          <w:lang w:val="en-GB"/>
        </w:rPr>
      </w:pPr>
    </w:p>
    <w:p w14:paraId="3C2C370E" w14:textId="0748E28A" w:rsidR="00CC7874" w:rsidRDefault="00CC7874" w:rsidP="000920D5">
      <w:pPr>
        <w:rPr>
          <w:lang w:val="en-GB"/>
        </w:rPr>
      </w:pPr>
    </w:p>
    <w:p w14:paraId="1227826E" w14:textId="10C37594" w:rsidR="00CC7874" w:rsidRDefault="00CC7874" w:rsidP="000920D5">
      <w:pPr>
        <w:rPr>
          <w:lang w:val="en-GB"/>
        </w:rPr>
      </w:pPr>
    </w:p>
    <w:p w14:paraId="2935BF26" w14:textId="77777777" w:rsidR="00CC7874" w:rsidRDefault="00CC7874" w:rsidP="000920D5">
      <w:pPr>
        <w:rPr>
          <w:lang w:val="en-GB"/>
        </w:rPr>
      </w:pPr>
    </w:p>
    <w:p w14:paraId="3A1374A0" w14:textId="77777777" w:rsidR="00CC7874" w:rsidRDefault="00CC7874" w:rsidP="000920D5">
      <w:pPr>
        <w:rPr>
          <w:lang w:val="en-GB"/>
        </w:rPr>
      </w:pPr>
    </w:p>
    <w:p w14:paraId="4E892889" w14:textId="0DF2E3A2" w:rsidR="00CC7874" w:rsidRDefault="00CC7874" w:rsidP="000920D5">
      <w:pPr>
        <w:rPr>
          <w:lang w:val="en-GB"/>
        </w:rPr>
      </w:pPr>
      <w:r>
        <w:rPr>
          <w:lang w:val="en-GB"/>
        </w:rPr>
        <w:t>Sequence – View Shopping Bag</w:t>
      </w:r>
    </w:p>
    <w:p w14:paraId="679FA73C" w14:textId="0D0E3B06" w:rsidR="00CC7874" w:rsidRDefault="00CC7874" w:rsidP="00CC7874">
      <w:pPr>
        <w:ind w:left="-1134"/>
        <w:rPr>
          <w:lang w:val="en-GB"/>
        </w:rPr>
      </w:pPr>
      <w:r>
        <w:rPr>
          <w:noProof/>
        </w:rPr>
        <w:drawing>
          <wp:inline distT="0" distB="0" distL="0" distR="0" wp14:anchorId="2E4832AA" wp14:editId="2DBED56B">
            <wp:extent cx="7256390" cy="448407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271960" cy="4493699"/>
                    </a:xfrm>
                    <a:prstGeom prst="rect">
                      <a:avLst/>
                    </a:prstGeom>
                    <a:noFill/>
                    <a:ln>
                      <a:noFill/>
                    </a:ln>
                  </pic:spPr>
                </pic:pic>
              </a:graphicData>
            </a:graphic>
          </wp:inline>
        </w:drawing>
      </w:r>
    </w:p>
    <w:p w14:paraId="75FAFDCA" w14:textId="38E71975" w:rsidR="00CC7874" w:rsidRDefault="00CC7874" w:rsidP="00CC7874">
      <w:pPr>
        <w:ind w:left="-1134"/>
        <w:rPr>
          <w:lang w:val="en-GB"/>
        </w:rPr>
      </w:pPr>
    </w:p>
    <w:p w14:paraId="14C866B6" w14:textId="67191959" w:rsidR="00CC7874" w:rsidRDefault="00CC7874" w:rsidP="00CC7874">
      <w:pPr>
        <w:ind w:left="-1134"/>
        <w:rPr>
          <w:lang w:val="en-GB"/>
        </w:rPr>
      </w:pPr>
    </w:p>
    <w:p w14:paraId="48EE653D" w14:textId="7CAEC34D" w:rsidR="00CC7874" w:rsidRDefault="00CC7874" w:rsidP="00CC7874">
      <w:pPr>
        <w:ind w:left="-1134"/>
        <w:rPr>
          <w:lang w:val="en-GB"/>
        </w:rPr>
      </w:pPr>
    </w:p>
    <w:p w14:paraId="578761A0" w14:textId="7FB90C51" w:rsidR="00CC7874" w:rsidRDefault="00CC7874" w:rsidP="00CC7874">
      <w:pPr>
        <w:ind w:left="-1134"/>
        <w:rPr>
          <w:lang w:val="en-GB"/>
        </w:rPr>
      </w:pPr>
    </w:p>
    <w:p w14:paraId="791A6D6B" w14:textId="05E49497" w:rsidR="00CC7874" w:rsidRDefault="00CC7874" w:rsidP="00CC7874">
      <w:pPr>
        <w:ind w:left="-1134"/>
        <w:rPr>
          <w:lang w:val="en-GB"/>
        </w:rPr>
      </w:pPr>
    </w:p>
    <w:p w14:paraId="2D251BEE" w14:textId="03AD4059" w:rsidR="00CC7874" w:rsidRDefault="00CC7874" w:rsidP="00CC7874">
      <w:pPr>
        <w:ind w:left="-1134"/>
        <w:rPr>
          <w:lang w:val="en-GB"/>
        </w:rPr>
      </w:pPr>
    </w:p>
    <w:p w14:paraId="288A435E" w14:textId="5B4726FE" w:rsidR="00CC7874" w:rsidRDefault="00CC7874" w:rsidP="00CC7874">
      <w:pPr>
        <w:ind w:left="-1134"/>
        <w:rPr>
          <w:lang w:val="en-GB"/>
        </w:rPr>
      </w:pPr>
    </w:p>
    <w:p w14:paraId="53AFC0CE" w14:textId="18847335" w:rsidR="00CC7874" w:rsidRDefault="00CC7874" w:rsidP="00CC7874">
      <w:pPr>
        <w:ind w:left="-1134"/>
        <w:rPr>
          <w:lang w:val="en-GB"/>
        </w:rPr>
      </w:pPr>
    </w:p>
    <w:p w14:paraId="2C447FF6" w14:textId="5AEDD3B0" w:rsidR="00CC7874" w:rsidRDefault="00CC7874" w:rsidP="00CC7874">
      <w:pPr>
        <w:ind w:left="-1134"/>
        <w:rPr>
          <w:lang w:val="en-GB"/>
        </w:rPr>
      </w:pPr>
    </w:p>
    <w:p w14:paraId="70DEE02D" w14:textId="314B0500" w:rsidR="00CC7874" w:rsidRDefault="00CC7874" w:rsidP="00CC7874">
      <w:pPr>
        <w:ind w:left="-1134"/>
        <w:rPr>
          <w:lang w:val="en-GB"/>
        </w:rPr>
      </w:pPr>
    </w:p>
    <w:p w14:paraId="260BA525" w14:textId="27CB559C" w:rsidR="00CC7874" w:rsidRDefault="00CC7874" w:rsidP="00CC7874">
      <w:pPr>
        <w:ind w:left="-1134"/>
        <w:rPr>
          <w:lang w:val="en-GB"/>
        </w:rPr>
      </w:pPr>
    </w:p>
    <w:p w14:paraId="694F5B80" w14:textId="2A79BC78" w:rsidR="00CC7874" w:rsidRDefault="00CC7874" w:rsidP="00CC7874">
      <w:pPr>
        <w:ind w:left="-1134"/>
        <w:rPr>
          <w:lang w:val="en-GB"/>
        </w:rPr>
      </w:pPr>
      <w:r>
        <w:rPr>
          <w:lang w:val="en-GB"/>
        </w:rPr>
        <w:t>Sequence – Statistics</w:t>
      </w:r>
    </w:p>
    <w:p w14:paraId="4DF1ABA1" w14:textId="169D47CD" w:rsidR="00CC7874" w:rsidRDefault="00CC7874" w:rsidP="00CC7874">
      <w:pPr>
        <w:ind w:left="-1134"/>
        <w:rPr>
          <w:lang w:val="en-GB"/>
        </w:rPr>
      </w:pPr>
      <w:r>
        <w:rPr>
          <w:noProof/>
        </w:rPr>
        <w:drawing>
          <wp:inline distT="0" distB="0" distL="0" distR="0" wp14:anchorId="7B1F3719" wp14:editId="141C23FC">
            <wp:extent cx="7474746" cy="439615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485889" cy="4402708"/>
                    </a:xfrm>
                    <a:prstGeom prst="rect">
                      <a:avLst/>
                    </a:prstGeom>
                    <a:noFill/>
                    <a:ln>
                      <a:noFill/>
                    </a:ln>
                  </pic:spPr>
                </pic:pic>
              </a:graphicData>
            </a:graphic>
          </wp:inline>
        </w:drawing>
      </w:r>
    </w:p>
    <w:p w14:paraId="2AD8415D" w14:textId="455067F9" w:rsidR="00CC7874" w:rsidRDefault="00CC7874" w:rsidP="00CC7874">
      <w:pPr>
        <w:ind w:left="-1134"/>
        <w:rPr>
          <w:lang w:val="en-GB"/>
        </w:rPr>
      </w:pPr>
    </w:p>
    <w:p w14:paraId="38B19778" w14:textId="100CB289" w:rsidR="00CC7874" w:rsidRDefault="00CC7874" w:rsidP="00CC7874">
      <w:pPr>
        <w:ind w:left="-1134"/>
        <w:rPr>
          <w:lang w:val="en-GB"/>
        </w:rPr>
      </w:pPr>
    </w:p>
    <w:p w14:paraId="5229E060" w14:textId="2B919BF7" w:rsidR="00CC7874" w:rsidRDefault="00CC7874" w:rsidP="00CC7874">
      <w:pPr>
        <w:ind w:left="-1134"/>
        <w:rPr>
          <w:lang w:val="en-GB"/>
        </w:rPr>
      </w:pPr>
    </w:p>
    <w:p w14:paraId="0C192B73" w14:textId="3CA490A7" w:rsidR="00CC7874" w:rsidRDefault="00CC7874" w:rsidP="00CC7874">
      <w:pPr>
        <w:ind w:left="-1134"/>
        <w:rPr>
          <w:lang w:val="en-GB"/>
        </w:rPr>
      </w:pPr>
    </w:p>
    <w:p w14:paraId="104E2126" w14:textId="205A776A" w:rsidR="00CC7874" w:rsidRDefault="00CC7874" w:rsidP="00CC7874">
      <w:pPr>
        <w:ind w:left="-1134"/>
        <w:rPr>
          <w:lang w:val="en-GB"/>
        </w:rPr>
      </w:pPr>
    </w:p>
    <w:p w14:paraId="49A3D15C" w14:textId="2CA38493" w:rsidR="00CC7874" w:rsidRDefault="00CC7874" w:rsidP="00CC7874">
      <w:pPr>
        <w:ind w:left="-1134"/>
        <w:rPr>
          <w:lang w:val="en-GB"/>
        </w:rPr>
      </w:pPr>
    </w:p>
    <w:p w14:paraId="1821C030" w14:textId="61D6C189" w:rsidR="00CC7874" w:rsidRDefault="00CC7874" w:rsidP="00CC7874">
      <w:pPr>
        <w:ind w:left="-1134"/>
        <w:rPr>
          <w:lang w:val="en-GB"/>
        </w:rPr>
      </w:pPr>
    </w:p>
    <w:p w14:paraId="06CB8548" w14:textId="48C4CCD5" w:rsidR="00CC7874" w:rsidRDefault="00CC7874" w:rsidP="00CC7874">
      <w:pPr>
        <w:ind w:left="-1134"/>
        <w:rPr>
          <w:lang w:val="en-GB"/>
        </w:rPr>
      </w:pPr>
    </w:p>
    <w:p w14:paraId="40F2F1A1" w14:textId="432C76B1" w:rsidR="00CC7874" w:rsidRDefault="00CC7874" w:rsidP="00CC7874">
      <w:pPr>
        <w:ind w:left="-1134"/>
        <w:rPr>
          <w:lang w:val="en-GB"/>
        </w:rPr>
      </w:pPr>
    </w:p>
    <w:p w14:paraId="1BD24FE6" w14:textId="6E4FFE19" w:rsidR="00CC7874" w:rsidRDefault="00CC7874" w:rsidP="00CC7874">
      <w:pPr>
        <w:ind w:left="-1134"/>
        <w:rPr>
          <w:lang w:val="en-GB"/>
        </w:rPr>
      </w:pPr>
    </w:p>
    <w:p w14:paraId="0DD3F33B" w14:textId="1726D283" w:rsidR="00CC7874" w:rsidRDefault="00CC7874" w:rsidP="00CC7874">
      <w:pPr>
        <w:ind w:left="-1134"/>
        <w:rPr>
          <w:lang w:val="en-GB"/>
        </w:rPr>
      </w:pPr>
    </w:p>
    <w:p w14:paraId="4766A848" w14:textId="4852B0F1" w:rsidR="00CC7874" w:rsidRDefault="00CC7874" w:rsidP="00CC7874">
      <w:pPr>
        <w:ind w:left="-1134"/>
        <w:rPr>
          <w:lang w:val="en-GB"/>
        </w:rPr>
      </w:pPr>
    </w:p>
    <w:p w14:paraId="7F3EC03A" w14:textId="77777777" w:rsidR="00CC7874" w:rsidRDefault="00CC7874" w:rsidP="00CC7874">
      <w:pPr>
        <w:rPr>
          <w:lang w:val="en-GB"/>
        </w:rPr>
      </w:pPr>
    </w:p>
    <w:p w14:paraId="275ADEC6" w14:textId="12BE5BCD" w:rsidR="00CC7874" w:rsidRDefault="00CC7874" w:rsidP="00CC7874">
      <w:pPr>
        <w:ind w:left="-1134"/>
        <w:rPr>
          <w:lang w:val="en-GB"/>
        </w:rPr>
      </w:pPr>
      <w:r>
        <w:rPr>
          <w:lang w:val="en-GB"/>
        </w:rPr>
        <w:t>Sequence – Update Profile</w:t>
      </w:r>
    </w:p>
    <w:p w14:paraId="2BD4728F" w14:textId="77777777" w:rsidR="00CC7874" w:rsidRDefault="00CC7874" w:rsidP="00CC7874">
      <w:pPr>
        <w:ind w:left="-1134"/>
        <w:rPr>
          <w:lang w:val="en-GB"/>
        </w:rPr>
      </w:pPr>
    </w:p>
    <w:p w14:paraId="1ED3E228" w14:textId="3931396D" w:rsidR="00CC7874" w:rsidRDefault="00CC7874" w:rsidP="00CC7874">
      <w:pPr>
        <w:ind w:left="-1134"/>
        <w:rPr>
          <w:lang w:val="en-GB"/>
        </w:rPr>
      </w:pPr>
      <w:r>
        <w:rPr>
          <w:noProof/>
        </w:rPr>
        <w:drawing>
          <wp:inline distT="0" distB="0" distL="0" distR="0" wp14:anchorId="17E83931" wp14:editId="162F11CC">
            <wp:extent cx="7530225" cy="421151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537982" cy="4215855"/>
                    </a:xfrm>
                    <a:prstGeom prst="rect">
                      <a:avLst/>
                    </a:prstGeom>
                    <a:noFill/>
                    <a:ln>
                      <a:noFill/>
                    </a:ln>
                  </pic:spPr>
                </pic:pic>
              </a:graphicData>
            </a:graphic>
          </wp:inline>
        </w:drawing>
      </w:r>
    </w:p>
    <w:p w14:paraId="67037CF6" w14:textId="0BDDD93D" w:rsidR="00CC7874" w:rsidRDefault="00CC7874" w:rsidP="00CC7874">
      <w:pPr>
        <w:ind w:left="-1134"/>
        <w:rPr>
          <w:lang w:val="en-GB"/>
        </w:rPr>
      </w:pPr>
    </w:p>
    <w:p w14:paraId="58E3B3E7" w14:textId="32798E58" w:rsidR="00CC7874" w:rsidRDefault="00CC7874" w:rsidP="00CC7874">
      <w:pPr>
        <w:ind w:left="-1134"/>
        <w:rPr>
          <w:lang w:val="en-GB"/>
        </w:rPr>
      </w:pPr>
    </w:p>
    <w:p w14:paraId="7C568F3F" w14:textId="1FC25674" w:rsidR="00CC7874" w:rsidRDefault="00CC7874" w:rsidP="00CC7874">
      <w:pPr>
        <w:ind w:left="-1134"/>
        <w:rPr>
          <w:lang w:val="en-GB"/>
        </w:rPr>
      </w:pPr>
    </w:p>
    <w:p w14:paraId="7D7B6FA3" w14:textId="0376B5B5" w:rsidR="00CC7874" w:rsidRDefault="00CC7874" w:rsidP="00CC7874">
      <w:pPr>
        <w:ind w:left="-1134"/>
        <w:rPr>
          <w:lang w:val="en-GB"/>
        </w:rPr>
      </w:pPr>
    </w:p>
    <w:p w14:paraId="7C258D08" w14:textId="47A07985" w:rsidR="00CC7874" w:rsidRDefault="00CC7874" w:rsidP="00CC7874">
      <w:pPr>
        <w:ind w:left="-1134"/>
        <w:rPr>
          <w:lang w:val="en-GB"/>
        </w:rPr>
      </w:pPr>
    </w:p>
    <w:p w14:paraId="5554AFF6" w14:textId="77777777" w:rsidR="00CC7874" w:rsidRDefault="00CC7874" w:rsidP="00CC7874">
      <w:pPr>
        <w:ind w:left="-1134"/>
        <w:rPr>
          <w:lang w:val="en-GB"/>
        </w:rPr>
      </w:pPr>
    </w:p>
    <w:p w14:paraId="730FE426" w14:textId="77777777" w:rsidR="00CC7874" w:rsidRDefault="00CC7874" w:rsidP="00CC7874">
      <w:pPr>
        <w:ind w:left="-1134"/>
        <w:rPr>
          <w:lang w:val="en-GB"/>
        </w:rPr>
      </w:pPr>
    </w:p>
    <w:p w14:paraId="624BF7ED" w14:textId="77777777" w:rsidR="00CC7874" w:rsidRDefault="00CC7874" w:rsidP="00CC7874">
      <w:pPr>
        <w:ind w:left="-1134"/>
        <w:rPr>
          <w:lang w:val="en-GB"/>
        </w:rPr>
      </w:pPr>
    </w:p>
    <w:p w14:paraId="37148F67" w14:textId="77777777" w:rsidR="00CC7874" w:rsidRDefault="00CC7874" w:rsidP="00CC7874">
      <w:pPr>
        <w:ind w:left="-1134"/>
        <w:rPr>
          <w:lang w:val="en-GB"/>
        </w:rPr>
      </w:pPr>
    </w:p>
    <w:p w14:paraId="485779B6" w14:textId="77777777" w:rsidR="00CC7874" w:rsidRDefault="00CC7874" w:rsidP="00CC7874">
      <w:pPr>
        <w:rPr>
          <w:lang w:val="en-GB"/>
        </w:rPr>
      </w:pPr>
    </w:p>
    <w:p w14:paraId="7262C8D7" w14:textId="208812FA" w:rsidR="00CC7874" w:rsidRDefault="00CC7874" w:rsidP="00CC7874">
      <w:pPr>
        <w:pStyle w:val="Heading2"/>
        <w:rPr>
          <w:lang w:val="en-GB"/>
        </w:rPr>
      </w:pPr>
      <w:bookmarkStart w:id="49" w:name="_Toc106091955"/>
      <w:r>
        <w:rPr>
          <w:lang w:val="en-GB"/>
        </w:rPr>
        <w:lastRenderedPageBreak/>
        <w:t>Collaboration Diagrams</w:t>
      </w:r>
      <w:bookmarkEnd w:id="49"/>
    </w:p>
    <w:p w14:paraId="1F4CC59B" w14:textId="5F459B68" w:rsidR="00CC7874" w:rsidRDefault="00CC7874" w:rsidP="00CC7874">
      <w:pPr>
        <w:rPr>
          <w:lang w:val="en-GB"/>
        </w:rPr>
      </w:pPr>
    </w:p>
    <w:p w14:paraId="0C67C54B" w14:textId="77777777" w:rsidR="00CC7874" w:rsidRPr="00CC7874" w:rsidRDefault="00CC7874" w:rsidP="00CC7874">
      <w:pPr>
        <w:rPr>
          <w:lang w:val="en-GB"/>
        </w:rPr>
      </w:pPr>
    </w:p>
    <w:p w14:paraId="64C0D4C1" w14:textId="60509A1D" w:rsidR="00CC7874" w:rsidRDefault="00CC7874" w:rsidP="00CC7874">
      <w:pPr>
        <w:pStyle w:val="Heading3"/>
        <w:rPr>
          <w:lang w:val="en-GB"/>
        </w:rPr>
      </w:pPr>
      <w:r>
        <w:rPr>
          <w:lang w:val="en-GB"/>
        </w:rPr>
        <w:t xml:space="preserve">      </w:t>
      </w:r>
      <w:bookmarkStart w:id="50" w:name="_Toc106091956"/>
      <w:r>
        <w:rPr>
          <w:lang w:val="en-GB"/>
        </w:rPr>
        <w:t>AUTHENTICATION</w:t>
      </w:r>
      <w:bookmarkEnd w:id="50"/>
    </w:p>
    <w:p w14:paraId="0F35468B" w14:textId="7E237433" w:rsidR="00CC7874" w:rsidRDefault="00CC7874" w:rsidP="00CC7874">
      <w:pPr>
        <w:ind w:left="-1134"/>
        <w:rPr>
          <w:lang w:val="en-GB"/>
        </w:rPr>
      </w:pPr>
      <w:r>
        <w:rPr>
          <w:noProof/>
        </w:rPr>
        <w:drawing>
          <wp:inline distT="0" distB="0" distL="0" distR="0" wp14:anchorId="76D94155" wp14:editId="3FC83198">
            <wp:extent cx="7332784" cy="24519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361505" cy="2461572"/>
                    </a:xfrm>
                    <a:prstGeom prst="rect">
                      <a:avLst/>
                    </a:prstGeom>
                    <a:noFill/>
                    <a:ln>
                      <a:noFill/>
                    </a:ln>
                  </pic:spPr>
                </pic:pic>
              </a:graphicData>
            </a:graphic>
          </wp:inline>
        </w:drawing>
      </w:r>
    </w:p>
    <w:p w14:paraId="312DBC84" w14:textId="42A5F4B0" w:rsidR="00CC7874" w:rsidRDefault="00CC7874" w:rsidP="00CC7874">
      <w:pPr>
        <w:ind w:left="-1134"/>
        <w:rPr>
          <w:lang w:val="en-GB"/>
        </w:rPr>
      </w:pPr>
    </w:p>
    <w:p w14:paraId="73A8CA84" w14:textId="4094013F" w:rsidR="00CC7874" w:rsidRDefault="00CC7874" w:rsidP="00CC7874">
      <w:pPr>
        <w:pStyle w:val="Heading3"/>
        <w:rPr>
          <w:lang w:val="en-GB"/>
        </w:rPr>
      </w:pPr>
      <w:bookmarkStart w:id="51" w:name="_Toc106091957"/>
      <w:r>
        <w:rPr>
          <w:lang w:val="en-GB"/>
        </w:rPr>
        <w:t>Manage Employees</w:t>
      </w:r>
      <w:bookmarkEnd w:id="51"/>
    </w:p>
    <w:p w14:paraId="0900AC9A" w14:textId="509A2C73" w:rsidR="00CC7874" w:rsidRDefault="00CC7874" w:rsidP="00CC7874">
      <w:pPr>
        <w:ind w:left="-1134"/>
        <w:rPr>
          <w:lang w:val="en-GB"/>
        </w:rPr>
      </w:pPr>
      <w:r>
        <w:rPr>
          <w:noProof/>
        </w:rPr>
        <w:drawing>
          <wp:inline distT="0" distB="0" distL="0" distR="0" wp14:anchorId="30758247" wp14:editId="0CF5E68B">
            <wp:extent cx="7273776" cy="323556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283583" cy="3239931"/>
                    </a:xfrm>
                    <a:prstGeom prst="rect">
                      <a:avLst/>
                    </a:prstGeom>
                    <a:noFill/>
                    <a:ln>
                      <a:noFill/>
                    </a:ln>
                  </pic:spPr>
                </pic:pic>
              </a:graphicData>
            </a:graphic>
          </wp:inline>
        </w:drawing>
      </w:r>
    </w:p>
    <w:p w14:paraId="45A81C55" w14:textId="5D53B993" w:rsidR="00CC7874" w:rsidRDefault="00CC7874" w:rsidP="00CC7874">
      <w:pPr>
        <w:ind w:left="-1134"/>
        <w:rPr>
          <w:lang w:val="en-GB"/>
        </w:rPr>
      </w:pPr>
    </w:p>
    <w:p w14:paraId="70032E4A" w14:textId="4513D0AF" w:rsidR="00CC7874" w:rsidRDefault="00CC7874" w:rsidP="00CC7874">
      <w:pPr>
        <w:ind w:left="-1134"/>
        <w:rPr>
          <w:lang w:val="en-GB"/>
        </w:rPr>
      </w:pPr>
    </w:p>
    <w:p w14:paraId="24399089" w14:textId="4F6A8BC5" w:rsidR="00CC7874" w:rsidRDefault="00CC7874" w:rsidP="00CC7874">
      <w:pPr>
        <w:ind w:left="-1134"/>
        <w:rPr>
          <w:lang w:val="en-GB"/>
        </w:rPr>
      </w:pPr>
    </w:p>
    <w:p w14:paraId="4580E0A7" w14:textId="7C374992" w:rsidR="00CC7874" w:rsidRDefault="00CC7874" w:rsidP="00CC7874">
      <w:pPr>
        <w:ind w:left="-1134"/>
        <w:rPr>
          <w:lang w:val="en-GB"/>
        </w:rPr>
      </w:pPr>
    </w:p>
    <w:p w14:paraId="3FE1D69F" w14:textId="3FC8DC90" w:rsidR="00CC7874" w:rsidRDefault="00CC7874" w:rsidP="00CC7874">
      <w:pPr>
        <w:pStyle w:val="Heading3"/>
        <w:rPr>
          <w:lang w:val="en-GB"/>
        </w:rPr>
      </w:pPr>
      <w:bookmarkStart w:id="52" w:name="_Toc106091958"/>
      <w:r>
        <w:rPr>
          <w:lang w:val="en-GB"/>
        </w:rPr>
        <w:t>Product Information</w:t>
      </w:r>
      <w:bookmarkEnd w:id="52"/>
    </w:p>
    <w:p w14:paraId="17C24912" w14:textId="139D3B21" w:rsidR="00CC7874" w:rsidRDefault="00CC7874" w:rsidP="00CC7874">
      <w:pPr>
        <w:rPr>
          <w:lang w:val="en-GB"/>
        </w:rPr>
      </w:pPr>
      <w:r>
        <w:rPr>
          <w:noProof/>
        </w:rPr>
        <w:drawing>
          <wp:inline distT="0" distB="0" distL="0" distR="0" wp14:anchorId="5165C968" wp14:editId="691691EC">
            <wp:extent cx="5864225" cy="36398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64225" cy="3639820"/>
                    </a:xfrm>
                    <a:prstGeom prst="rect">
                      <a:avLst/>
                    </a:prstGeom>
                    <a:noFill/>
                    <a:ln>
                      <a:noFill/>
                    </a:ln>
                  </pic:spPr>
                </pic:pic>
              </a:graphicData>
            </a:graphic>
          </wp:inline>
        </w:drawing>
      </w:r>
    </w:p>
    <w:p w14:paraId="11F2239A" w14:textId="76204732" w:rsidR="00CC7874" w:rsidRDefault="00CC7874" w:rsidP="00CC7874">
      <w:pPr>
        <w:pStyle w:val="Heading3"/>
        <w:rPr>
          <w:lang w:val="en-GB"/>
        </w:rPr>
      </w:pPr>
      <w:bookmarkStart w:id="53" w:name="_Toc106091959"/>
      <w:r>
        <w:rPr>
          <w:lang w:val="en-GB"/>
        </w:rPr>
        <w:t>Product Statistic</w:t>
      </w:r>
      <w:bookmarkEnd w:id="53"/>
    </w:p>
    <w:p w14:paraId="4F58532E" w14:textId="341E2927" w:rsidR="00CC7874" w:rsidRPr="00CC7874" w:rsidRDefault="00CC7874" w:rsidP="00CC7874">
      <w:pPr>
        <w:rPr>
          <w:lang w:val="en-GB"/>
        </w:rPr>
      </w:pPr>
      <w:r>
        <w:rPr>
          <w:noProof/>
        </w:rPr>
        <w:drawing>
          <wp:inline distT="0" distB="0" distL="0" distR="0" wp14:anchorId="0293DC30" wp14:editId="31DF86E8">
            <wp:extent cx="6258980" cy="373673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63528" cy="3739446"/>
                    </a:xfrm>
                    <a:prstGeom prst="rect">
                      <a:avLst/>
                    </a:prstGeom>
                    <a:noFill/>
                    <a:ln>
                      <a:noFill/>
                    </a:ln>
                  </pic:spPr>
                </pic:pic>
              </a:graphicData>
            </a:graphic>
          </wp:inline>
        </w:drawing>
      </w:r>
    </w:p>
    <w:p w14:paraId="175F9EE9" w14:textId="3F3C6ED4" w:rsidR="00CC7874" w:rsidRDefault="00CC7874" w:rsidP="00CC7874">
      <w:pPr>
        <w:pStyle w:val="Heading3"/>
        <w:rPr>
          <w:lang w:val="en-GB"/>
        </w:rPr>
      </w:pPr>
      <w:bookmarkStart w:id="54" w:name="_Toc106091960"/>
      <w:r>
        <w:rPr>
          <w:lang w:val="en-GB"/>
        </w:rPr>
        <w:lastRenderedPageBreak/>
        <w:t>Sales Statistic</w:t>
      </w:r>
      <w:bookmarkEnd w:id="54"/>
    </w:p>
    <w:p w14:paraId="0C74905D" w14:textId="4FBF2AC1" w:rsidR="00CC7874" w:rsidRDefault="00CC7874" w:rsidP="00CC7874">
      <w:pPr>
        <w:ind w:left="-709"/>
        <w:rPr>
          <w:lang w:val="en-GB"/>
        </w:rPr>
      </w:pPr>
      <w:r>
        <w:rPr>
          <w:noProof/>
        </w:rPr>
        <w:drawing>
          <wp:inline distT="0" distB="0" distL="0" distR="0" wp14:anchorId="36965839" wp14:editId="72C1DB45">
            <wp:extent cx="6769637" cy="405841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72082" cy="4059885"/>
                    </a:xfrm>
                    <a:prstGeom prst="rect">
                      <a:avLst/>
                    </a:prstGeom>
                    <a:noFill/>
                    <a:ln>
                      <a:noFill/>
                    </a:ln>
                  </pic:spPr>
                </pic:pic>
              </a:graphicData>
            </a:graphic>
          </wp:inline>
        </w:drawing>
      </w:r>
    </w:p>
    <w:p w14:paraId="73D803D4" w14:textId="4117D46D" w:rsidR="00CC7874" w:rsidRDefault="00CC7874" w:rsidP="00CC7874">
      <w:pPr>
        <w:ind w:left="-709"/>
        <w:rPr>
          <w:lang w:val="en-GB"/>
        </w:rPr>
      </w:pPr>
    </w:p>
    <w:p w14:paraId="4A3D2F8A" w14:textId="2856B1C5" w:rsidR="00CC7874" w:rsidRDefault="00CC7874" w:rsidP="00E57B7A">
      <w:pPr>
        <w:pStyle w:val="Heading4"/>
      </w:pPr>
      <w:r w:rsidRPr="00CC7874">
        <w:lastRenderedPageBreak/>
        <w:t>Shopping Bag</w:t>
      </w:r>
    </w:p>
    <w:p w14:paraId="20EEA1B1" w14:textId="10D41F1A" w:rsidR="00CC7874" w:rsidRDefault="00CC7874" w:rsidP="00CC7874">
      <w:r>
        <w:rPr>
          <w:noProof/>
        </w:rPr>
        <w:drawing>
          <wp:inline distT="0" distB="0" distL="0" distR="0" wp14:anchorId="57BA59A7" wp14:editId="4DFD7DE8">
            <wp:extent cx="6646545" cy="44361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46545" cy="4436110"/>
                    </a:xfrm>
                    <a:prstGeom prst="rect">
                      <a:avLst/>
                    </a:prstGeom>
                    <a:noFill/>
                    <a:ln>
                      <a:noFill/>
                    </a:ln>
                  </pic:spPr>
                </pic:pic>
              </a:graphicData>
            </a:graphic>
          </wp:inline>
        </w:drawing>
      </w:r>
    </w:p>
    <w:p w14:paraId="34B9D88D" w14:textId="58B5643A" w:rsidR="00CC7874" w:rsidRDefault="00CC7874" w:rsidP="00CC7874"/>
    <w:p w14:paraId="41D2D817" w14:textId="3A1E2C1F" w:rsidR="00CC7874" w:rsidRDefault="00CC7874" w:rsidP="00E57B7A">
      <w:pPr>
        <w:pStyle w:val="Heading4"/>
      </w:pPr>
      <w:r>
        <w:t>Update Profile</w:t>
      </w:r>
    </w:p>
    <w:p w14:paraId="328F70D7" w14:textId="5339311A" w:rsidR="00CC7874" w:rsidRDefault="00CC7874" w:rsidP="00CC7874">
      <w:r>
        <w:rPr>
          <w:noProof/>
        </w:rPr>
        <w:drawing>
          <wp:inline distT="0" distB="0" distL="0" distR="0" wp14:anchorId="6F682A4D" wp14:editId="6D9F6963">
            <wp:extent cx="6442615" cy="293663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50560" cy="2940252"/>
                    </a:xfrm>
                    <a:prstGeom prst="rect">
                      <a:avLst/>
                    </a:prstGeom>
                    <a:noFill/>
                    <a:ln>
                      <a:noFill/>
                    </a:ln>
                  </pic:spPr>
                </pic:pic>
              </a:graphicData>
            </a:graphic>
          </wp:inline>
        </w:drawing>
      </w:r>
    </w:p>
    <w:p w14:paraId="541D828B" w14:textId="0B25EF02" w:rsidR="00CC7874" w:rsidRDefault="00CC7874" w:rsidP="00CC7874"/>
    <w:p w14:paraId="494ED167" w14:textId="6498F1C6" w:rsidR="00CC7874" w:rsidRDefault="00CC7874" w:rsidP="00E57B7A">
      <w:pPr>
        <w:pStyle w:val="Heading3"/>
      </w:pPr>
      <w:bookmarkStart w:id="55" w:name="_Toc106091961"/>
      <w:r>
        <w:t>CLASS DIAGRAM</w:t>
      </w:r>
      <w:bookmarkEnd w:id="55"/>
    </w:p>
    <w:p w14:paraId="5A802713" w14:textId="437A66F3" w:rsidR="00CC7874" w:rsidRDefault="00CC7874" w:rsidP="00CC7874">
      <w:r>
        <w:rPr>
          <w:noProof/>
        </w:rPr>
        <w:drawing>
          <wp:inline distT="0" distB="0" distL="0" distR="0" wp14:anchorId="41D4ED08" wp14:editId="4265288C">
            <wp:extent cx="6804807" cy="68470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08272" cy="6850551"/>
                    </a:xfrm>
                    <a:prstGeom prst="rect">
                      <a:avLst/>
                    </a:prstGeom>
                    <a:noFill/>
                    <a:ln>
                      <a:noFill/>
                    </a:ln>
                  </pic:spPr>
                </pic:pic>
              </a:graphicData>
            </a:graphic>
          </wp:inline>
        </w:drawing>
      </w:r>
    </w:p>
    <w:p w14:paraId="57D7D753" w14:textId="3DD165B1" w:rsidR="00CC7874" w:rsidRDefault="00CC7874" w:rsidP="00CC7874"/>
    <w:p w14:paraId="2537012F" w14:textId="4A351F4C" w:rsidR="00CC7874" w:rsidRDefault="00CC7874" w:rsidP="00CC7874"/>
    <w:p w14:paraId="72FE7B6D" w14:textId="27D1F61E" w:rsidR="00CC7874" w:rsidRDefault="00CC7874" w:rsidP="00CC7874"/>
    <w:p w14:paraId="3CDB9791" w14:textId="6BAAA7B0" w:rsidR="00CC7874" w:rsidRDefault="00CC7874" w:rsidP="00E57B7A">
      <w:pPr>
        <w:pStyle w:val="Heading3"/>
      </w:pPr>
      <w:bookmarkStart w:id="56" w:name="_Toc106091962"/>
      <w:r>
        <w:lastRenderedPageBreak/>
        <w:t>OBJECT DIAGRAM</w:t>
      </w:r>
      <w:bookmarkEnd w:id="56"/>
    </w:p>
    <w:p w14:paraId="0CEFFDBB" w14:textId="3E951640" w:rsidR="00CC7874" w:rsidRDefault="00CC7874" w:rsidP="00CC7874">
      <w:pPr>
        <w:ind w:left="-993"/>
        <w:rPr>
          <w:noProof/>
        </w:rPr>
      </w:pPr>
      <w:r>
        <w:rPr>
          <w:noProof/>
        </w:rPr>
        <w:drawing>
          <wp:inline distT="0" distB="0" distL="0" distR="0" wp14:anchorId="78D80BC7" wp14:editId="00E5DE6B">
            <wp:extent cx="7427245" cy="474784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440293" cy="4756187"/>
                    </a:xfrm>
                    <a:prstGeom prst="rect">
                      <a:avLst/>
                    </a:prstGeom>
                    <a:noFill/>
                    <a:ln>
                      <a:noFill/>
                    </a:ln>
                  </pic:spPr>
                </pic:pic>
              </a:graphicData>
            </a:graphic>
          </wp:inline>
        </w:drawing>
      </w:r>
    </w:p>
    <w:p w14:paraId="78836F76" w14:textId="6557F661" w:rsidR="00CC7874" w:rsidRDefault="00CC7874" w:rsidP="00CC7874">
      <w:pPr>
        <w:rPr>
          <w:noProof/>
        </w:rPr>
      </w:pPr>
    </w:p>
    <w:p w14:paraId="7A93D275" w14:textId="0B1EE05D" w:rsidR="00CC7874" w:rsidRDefault="00CC7874" w:rsidP="00CC7874">
      <w:pPr>
        <w:tabs>
          <w:tab w:val="left" w:pos="9720"/>
        </w:tabs>
      </w:pPr>
      <w:r>
        <w:tab/>
      </w:r>
    </w:p>
    <w:p w14:paraId="3A920FC6" w14:textId="1073FD6B" w:rsidR="00CC7874" w:rsidRDefault="00CC7874" w:rsidP="00CC7874">
      <w:pPr>
        <w:tabs>
          <w:tab w:val="left" w:pos="9720"/>
        </w:tabs>
      </w:pPr>
    </w:p>
    <w:p w14:paraId="4CCDA738" w14:textId="0894F5C6" w:rsidR="00CC7874" w:rsidRDefault="00CC7874" w:rsidP="00CC7874">
      <w:pPr>
        <w:tabs>
          <w:tab w:val="left" w:pos="9720"/>
        </w:tabs>
      </w:pPr>
    </w:p>
    <w:p w14:paraId="55A56C05" w14:textId="462DD368" w:rsidR="00CC7874" w:rsidRDefault="00CC7874" w:rsidP="00CC7874">
      <w:pPr>
        <w:tabs>
          <w:tab w:val="left" w:pos="9720"/>
        </w:tabs>
      </w:pPr>
    </w:p>
    <w:p w14:paraId="67142395" w14:textId="0AA5ED10" w:rsidR="00CC7874" w:rsidRDefault="00CC7874" w:rsidP="00CC7874">
      <w:pPr>
        <w:tabs>
          <w:tab w:val="left" w:pos="9720"/>
        </w:tabs>
      </w:pPr>
    </w:p>
    <w:p w14:paraId="1A8441CD" w14:textId="5EDD17C8" w:rsidR="00CC7874" w:rsidRDefault="00CC7874" w:rsidP="00CC7874">
      <w:pPr>
        <w:tabs>
          <w:tab w:val="left" w:pos="9720"/>
        </w:tabs>
      </w:pPr>
    </w:p>
    <w:p w14:paraId="62E64A57" w14:textId="37BEE105" w:rsidR="00CC7874" w:rsidRDefault="00CC7874" w:rsidP="00CC7874">
      <w:pPr>
        <w:tabs>
          <w:tab w:val="left" w:pos="9720"/>
        </w:tabs>
      </w:pPr>
    </w:p>
    <w:p w14:paraId="30CB487F" w14:textId="01A8F526" w:rsidR="00CC7874" w:rsidRDefault="00CC7874" w:rsidP="00CC7874">
      <w:pPr>
        <w:tabs>
          <w:tab w:val="left" w:pos="9720"/>
        </w:tabs>
      </w:pPr>
    </w:p>
    <w:p w14:paraId="49D17172" w14:textId="02F9F690" w:rsidR="00CC7874" w:rsidRDefault="00CC7874" w:rsidP="00CC7874">
      <w:pPr>
        <w:tabs>
          <w:tab w:val="left" w:pos="9720"/>
        </w:tabs>
      </w:pPr>
    </w:p>
    <w:p w14:paraId="4A74B094" w14:textId="79A6F56E" w:rsidR="00CC7874" w:rsidRDefault="00CC7874" w:rsidP="00CC7874">
      <w:pPr>
        <w:tabs>
          <w:tab w:val="left" w:pos="9720"/>
        </w:tabs>
      </w:pPr>
    </w:p>
    <w:p w14:paraId="5F6E102E" w14:textId="36439582" w:rsidR="00CC7874" w:rsidRDefault="00CC7874" w:rsidP="00E57B7A">
      <w:pPr>
        <w:pStyle w:val="Heading3"/>
      </w:pPr>
      <w:bookmarkStart w:id="57" w:name="_Toc106091963"/>
      <w:r>
        <w:lastRenderedPageBreak/>
        <w:t>OBJECT DIAGRAM 2:</w:t>
      </w:r>
      <w:bookmarkEnd w:id="57"/>
      <w:r>
        <w:t xml:space="preserve"> </w:t>
      </w:r>
    </w:p>
    <w:p w14:paraId="59CB7098" w14:textId="477EFC25" w:rsidR="00CC7874" w:rsidRDefault="00CC7874" w:rsidP="00CC7874">
      <w:pPr>
        <w:tabs>
          <w:tab w:val="left" w:pos="9720"/>
        </w:tabs>
      </w:pPr>
      <w:r>
        <w:rPr>
          <w:noProof/>
        </w:rPr>
        <w:drawing>
          <wp:inline distT="0" distB="0" distL="0" distR="0" wp14:anchorId="3B09D5E0" wp14:editId="49CB889A">
            <wp:extent cx="6646545" cy="413321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46545" cy="4133215"/>
                    </a:xfrm>
                    <a:prstGeom prst="rect">
                      <a:avLst/>
                    </a:prstGeom>
                    <a:noFill/>
                    <a:ln>
                      <a:noFill/>
                    </a:ln>
                  </pic:spPr>
                </pic:pic>
              </a:graphicData>
            </a:graphic>
          </wp:inline>
        </w:drawing>
      </w:r>
    </w:p>
    <w:p w14:paraId="6D9C01B0" w14:textId="14F9AC82" w:rsidR="00297124" w:rsidRDefault="00297124" w:rsidP="00CC7874">
      <w:pPr>
        <w:tabs>
          <w:tab w:val="left" w:pos="9720"/>
        </w:tabs>
      </w:pPr>
    </w:p>
    <w:p w14:paraId="495BBC89" w14:textId="5F5CAE48" w:rsidR="00297124" w:rsidRDefault="00297124" w:rsidP="00CC7874">
      <w:pPr>
        <w:tabs>
          <w:tab w:val="left" w:pos="9720"/>
        </w:tabs>
      </w:pPr>
    </w:p>
    <w:p w14:paraId="0196EA2F" w14:textId="15A2C161" w:rsidR="00297124" w:rsidRDefault="00297124" w:rsidP="00CC7874">
      <w:pPr>
        <w:tabs>
          <w:tab w:val="left" w:pos="9720"/>
        </w:tabs>
      </w:pPr>
    </w:p>
    <w:p w14:paraId="1FE1517A" w14:textId="21FF6CE2" w:rsidR="00297124" w:rsidRDefault="00297124" w:rsidP="00CC7874">
      <w:pPr>
        <w:tabs>
          <w:tab w:val="left" w:pos="9720"/>
        </w:tabs>
      </w:pPr>
    </w:p>
    <w:p w14:paraId="5F00D4BB" w14:textId="3DEDFC16" w:rsidR="00297124" w:rsidRDefault="00297124" w:rsidP="00CC7874">
      <w:pPr>
        <w:tabs>
          <w:tab w:val="left" w:pos="9720"/>
        </w:tabs>
      </w:pPr>
    </w:p>
    <w:p w14:paraId="6DECBA98" w14:textId="2DBF5AEC" w:rsidR="00297124" w:rsidRDefault="00297124" w:rsidP="00CC7874">
      <w:pPr>
        <w:tabs>
          <w:tab w:val="left" w:pos="9720"/>
        </w:tabs>
      </w:pPr>
    </w:p>
    <w:p w14:paraId="210FD366" w14:textId="772DA45A" w:rsidR="00297124" w:rsidRDefault="00297124" w:rsidP="00CC7874">
      <w:pPr>
        <w:tabs>
          <w:tab w:val="left" w:pos="9720"/>
        </w:tabs>
      </w:pPr>
    </w:p>
    <w:p w14:paraId="2D0708A8" w14:textId="01E3E788" w:rsidR="00297124" w:rsidRDefault="00297124" w:rsidP="00CC7874">
      <w:pPr>
        <w:tabs>
          <w:tab w:val="left" w:pos="9720"/>
        </w:tabs>
      </w:pPr>
    </w:p>
    <w:p w14:paraId="1F35FF5C" w14:textId="4F2E44E7" w:rsidR="00297124" w:rsidRDefault="00297124" w:rsidP="00CC7874">
      <w:pPr>
        <w:tabs>
          <w:tab w:val="left" w:pos="9720"/>
        </w:tabs>
      </w:pPr>
    </w:p>
    <w:p w14:paraId="3D1635CC" w14:textId="181AB1D2" w:rsidR="008B64F7" w:rsidRDefault="008B64F7" w:rsidP="00CC7874">
      <w:pPr>
        <w:tabs>
          <w:tab w:val="left" w:pos="9720"/>
        </w:tabs>
      </w:pPr>
    </w:p>
    <w:p w14:paraId="53248F8B" w14:textId="3CA3A18F" w:rsidR="008B64F7" w:rsidRDefault="008B64F7" w:rsidP="00CC7874">
      <w:pPr>
        <w:tabs>
          <w:tab w:val="left" w:pos="9720"/>
        </w:tabs>
      </w:pPr>
    </w:p>
    <w:p w14:paraId="6C79D186" w14:textId="1867F512" w:rsidR="008B64F7" w:rsidRDefault="008B64F7" w:rsidP="00CC7874">
      <w:pPr>
        <w:tabs>
          <w:tab w:val="left" w:pos="9720"/>
        </w:tabs>
      </w:pPr>
    </w:p>
    <w:p w14:paraId="673182E3" w14:textId="71772603" w:rsidR="008B64F7" w:rsidRDefault="008B64F7" w:rsidP="00CC7874">
      <w:pPr>
        <w:tabs>
          <w:tab w:val="left" w:pos="9720"/>
        </w:tabs>
      </w:pPr>
    </w:p>
    <w:p w14:paraId="02FA4258" w14:textId="2EA6D946" w:rsidR="008B64F7" w:rsidRDefault="008B64F7" w:rsidP="00E57B7A">
      <w:pPr>
        <w:pStyle w:val="Heading3"/>
      </w:pPr>
      <w:bookmarkStart w:id="58" w:name="_Toc106091964"/>
      <w:r>
        <w:lastRenderedPageBreak/>
        <w:t>ERD DIAGRAM</w:t>
      </w:r>
      <w:bookmarkEnd w:id="58"/>
    </w:p>
    <w:p w14:paraId="51EA0CB9" w14:textId="2E45656C" w:rsidR="008B64F7" w:rsidRDefault="008B64F7" w:rsidP="00CC7874">
      <w:pPr>
        <w:tabs>
          <w:tab w:val="left" w:pos="9720"/>
        </w:tabs>
      </w:pPr>
      <w:r>
        <w:rPr>
          <w:noProof/>
        </w:rPr>
        <w:drawing>
          <wp:inline distT="0" distB="0" distL="0" distR="0" wp14:anchorId="74F007AE" wp14:editId="401C4C66">
            <wp:extent cx="7548439" cy="3473133"/>
            <wp:effectExtent l="0" t="2038350" r="0" b="20135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6200000">
                      <a:off x="0" y="0"/>
                      <a:ext cx="7555396" cy="3476334"/>
                    </a:xfrm>
                    <a:prstGeom prst="rect">
                      <a:avLst/>
                    </a:prstGeom>
                    <a:noFill/>
                    <a:ln>
                      <a:noFill/>
                    </a:ln>
                  </pic:spPr>
                </pic:pic>
              </a:graphicData>
            </a:graphic>
          </wp:inline>
        </w:drawing>
      </w:r>
    </w:p>
    <w:p w14:paraId="2457DA1B" w14:textId="77777777" w:rsidR="008B64F7" w:rsidRDefault="008B64F7" w:rsidP="00CC7874">
      <w:pPr>
        <w:tabs>
          <w:tab w:val="left" w:pos="9720"/>
        </w:tabs>
      </w:pPr>
    </w:p>
    <w:p w14:paraId="04D58117" w14:textId="7D909F1C" w:rsidR="00297124" w:rsidRDefault="00E57B7A" w:rsidP="00E57B7A">
      <w:pPr>
        <w:pStyle w:val="Heading3"/>
      </w:pPr>
      <w:bookmarkStart w:id="59" w:name="_Toc106091965"/>
      <w:r>
        <w:lastRenderedPageBreak/>
        <w:t>RELATIONAL SCHEMA</w:t>
      </w:r>
      <w:bookmarkEnd w:id="59"/>
    </w:p>
    <w:p w14:paraId="3034EABC" w14:textId="10E72D08" w:rsidR="00E57B7A" w:rsidRDefault="00E57B7A" w:rsidP="00CC7874">
      <w:pPr>
        <w:tabs>
          <w:tab w:val="left" w:pos="9720"/>
        </w:tabs>
      </w:pPr>
      <w:r>
        <w:rPr>
          <w:noProof/>
        </w:rPr>
        <w:drawing>
          <wp:inline distT="0" distB="0" distL="0" distR="0" wp14:anchorId="7C5F1BE0" wp14:editId="2A223665">
            <wp:extent cx="6646545" cy="38379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46545" cy="3837940"/>
                    </a:xfrm>
                    <a:prstGeom prst="rect">
                      <a:avLst/>
                    </a:prstGeom>
                    <a:noFill/>
                    <a:ln>
                      <a:noFill/>
                    </a:ln>
                  </pic:spPr>
                </pic:pic>
              </a:graphicData>
            </a:graphic>
          </wp:inline>
        </w:drawing>
      </w:r>
    </w:p>
    <w:p w14:paraId="02AC1CEE" w14:textId="1FDE9507" w:rsidR="00297124" w:rsidRDefault="00297124" w:rsidP="00CC7874">
      <w:pPr>
        <w:tabs>
          <w:tab w:val="left" w:pos="9720"/>
        </w:tabs>
      </w:pPr>
    </w:p>
    <w:p w14:paraId="3907FAB9" w14:textId="022A5923" w:rsidR="00297124" w:rsidRDefault="00297124" w:rsidP="00CC7874">
      <w:pPr>
        <w:tabs>
          <w:tab w:val="left" w:pos="9720"/>
        </w:tabs>
      </w:pPr>
    </w:p>
    <w:p w14:paraId="2DAA4398" w14:textId="77EFFAAE" w:rsidR="00297124" w:rsidRDefault="00297124" w:rsidP="00CC7874">
      <w:pPr>
        <w:tabs>
          <w:tab w:val="left" w:pos="9720"/>
        </w:tabs>
      </w:pPr>
    </w:p>
    <w:p w14:paraId="4C70DB99" w14:textId="20A55620" w:rsidR="00297124" w:rsidRDefault="00297124" w:rsidP="00CC7874">
      <w:pPr>
        <w:tabs>
          <w:tab w:val="left" w:pos="9720"/>
        </w:tabs>
      </w:pPr>
    </w:p>
    <w:p w14:paraId="380A37A5" w14:textId="77777777" w:rsidR="00E57B7A" w:rsidRDefault="00E57B7A" w:rsidP="00297124">
      <w:pPr>
        <w:pStyle w:val="Heading2"/>
        <w:rPr>
          <w:b/>
          <w:bCs/>
          <w:lang w:val="en-GB"/>
        </w:rPr>
      </w:pPr>
    </w:p>
    <w:p w14:paraId="1F37E0D9" w14:textId="77777777" w:rsidR="00E57B7A" w:rsidRDefault="00E57B7A" w:rsidP="00297124">
      <w:pPr>
        <w:pStyle w:val="Heading2"/>
        <w:rPr>
          <w:b/>
          <w:bCs/>
          <w:lang w:val="en-GB"/>
        </w:rPr>
      </w:pPr>
    </w:p>
    <w:p w14:paraId="1681C471" w14:textId="77777777" w:rsidR="00E57B7A" w:rsidRDefault="00E57B7A" w:rsidP="00297124">
      <w:pPr>
        <w:pStyle w:val="Heading2"/>
        <w:rPr>
          <w:b/>
          <w:bCs/>
          <w:lang w:val="en-GB"/>
        </w:rPr>
      </w:pPr>
    </w:p>
    <w:p w14:paraId="0F4B98F2" w14:textId="77777777" w:rsidR="00E57B7A" w:rsidRDefault="00E57B7A" w:rsidP="00297124">
      <w:pPr>
        <w:pStyle w:val="Heading2"/>
        <w:rPr>
          <w:b/>
          <w:bCs/>
          <w:lang w:val="en-GB"/>
        </w:rPr>
      </w:pPr>
    </w:p>
    <w:p w14:paraId="79026DEE" w14:textId="77777777" w:rsidR="00E57B7A" w:rsidRDefault="00E57B7A" w:rsidP="00297124">
      <w:pPr>
        <w:pStyle w:val="Heading2"/>
        <w:rPr>
          <w:b/>
          <w:bCs/>
          <w:lang w:val="en-GB"/>
        </w:rPr>
      </w:pPr>
    </w:p>
    <w:p w14:paraId="53E3F45A" w14:textId="77777777" w:rsidR="00E57B7A" w:rsidRDefault="00E57B7A" w:rsidP="00297124">
      <w:pPr>
        <w:pStyle w:val="Heading2"/>
        <w:rPr>
          <w:b/>
          <w:bCs/>
          <w:lang w:val="en-GB"/>
        </w:rPr>
      </w:pPr>
    </w:p>
    <w:p w14:paraId="118F6BB4" w14:textId="77777777" w:rsidR="00E57B7A" w:rsidRDefault="00E57B7A" w:rsidP="00297124">
      <w:pPr>
        <w:pStyle w:val="Heading2"/>
        <w:rPr>
          <w:b/>
          <w:bCs/>
          <w:lang w:val="en-GB"/>
        </w:rPr>
      </w:pPr>
    </w:p>
    <w:p w14:paraId="5DE487DE" w14:textId="77777777" w:rsidR="00E57B7A" w:rsidRDefault="00E57B7A" w:rsidP="00297124">
      <w:pPr>
        <w:pStyle w:val="Heading2"/>
        <w:rPr>
          <w:b/>
          <w:bCs/>
          <w:lang w:val="en-GB"/>
        </w:rPr>
      </w:pPr>
    </w:p>
    <w:p w14:paraId="011EFC07" w14:textId="0F8E542C" w:rsidR="00E57B7A" w:rsidRDefault="00E57B7A" w:rsidP="00297124">
      <w:pPr>
        <w:pStyle w:val="Heading2"/>
        <w:rPr>
          <w:b/>
          <w:bCs/>
          <w:lang w:val="en-GB"/>
        </w:rPr>
      </w:pPr>
    </w:p>
    <w:p w14:paraId="24D44264" w14:textId="77777777" w:rsidR="00C9643F" w:rsidRDefault="00C9643F" w:rsidP="00E57B7A">
      <w:pPr>
        <w:rPr>
          <w:lang w:val="en-GB"/>
        </w:rPr>
      </w:pPr>
    </w:p>
    <w:p w14:paraId="6E11AFF2" w14:textId="77777777" w:rsidR="00C9643F" w:rsidRDefault="00C9643F" w:rsidP="00E57B7A">
      <w:pPr>
        <w:rPr>
          <w:lang w:val="en-GB"/>
        </w:rPr>
      </w:pPr>
    </w:p>
    <w:p w14:paraId="5386D54A" w14:textId="77777777" w:rsidR="00C9643F" w:rsidRDefault="00C9643F" w:rsidP="00E57B7A">
      <w:pPr>
        <w:rPr>
          <w:lang w:val="en-GB"/>
        </w:rPr>
      </w:pPr>
    </w:p>
    <w:p w14:paraId="623FCD96" w14:textId="76B14881" w:rsidR="00E57B7A" w:rsidRDefault="00C9643F" w:rsidP="00E57B7A">
      <w:pPr>
        <w:rPr>
          <w:lang w:val="en-GB"/>
        </w:rPr>
      </w:pPr>
      <w:r>
        <w:rPr>
          <w:lang w:val="en-GB"/>
        </w:rPr>
        <w:lastRenderedPageBreak/>
        <w:t>COMPONENT DIAGRAM</w:t>
      </w:r>
    </w:p>
    <w:p w14:paraId="0A3767CA" w14:textId="17D9CC40" w:rsidR="00C9643F" w:rsidRDefault="00C9643F" w:rsidP="00E57B7A">
      <w:pPr>
        <w:rPr>
          <w:lang w:val="en-GB"/>
        </w:rPr>
      </w:pPr>
      <w:r>
        <w:rPr>
          <w:noProof/>
        </w:rPr>
        <w:drawing>
          <wp:inline distT="0" distB="0" distL="0" distR="0" wp14:anchorId="474698CB" wp14:editId="78A8FEA6">
            <wp:extent cx="4198620" cy="40081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98620" cy="4008120"/>
                    </a:xfrm>
                    <a:prstGeom prst="rect">
                      <a:avLst/>
                    </a:prstGeom>
                    <a:noFill/>
                    <a:ln>
                      <a:noFill/>
                    </a:ln>
                  </pic:spPr>
                </pic:pic>
              </a:graphicData>
            </a:graphic>
          </wp:inline>
        </w:drawing>
      </w:r>
    </w:p>
    <w:p w14:paraId="197D7F3B" w14:textId="77777777" w:rsidR="00C9643F" w:rsidRPr="00E57B7A" w:rsidRDefault="00C9643F" w:rsidP="00E57B7A">
      <w:pPr>
        <w:rPr>
          <w:lang w:val="en-GB"/>
        </w:rPr>
      </w:pPr>
    </w:p>
    <w:p w14:paraId="3F6AA7CD" w14:textId="2BF5C264" w:rsidR="00E57B7A" w:rsidRDefault="00E57B7A" w:rsidP="00297124">
      <w:pPr>
        <w:pStyle w:val="Heading2"/>
        <w:rPr>
          <w:b/>
          <w:bCs/>
          <w:lang w:val="en-GB"/>
        </w:rPr>
      </w:pPr>
    </w:p>
    <w:p w14:paraId="0E2F412F" w14:textId="5B54CD00" w:rsidR="00EF5AAB" w:rsidRDefault="00EF5AAB" w:rsidP="00EF5AAB">
      <w:pPr>
        <w:rPr>
          <w:lang w:val="en-GB"/>
        </w:rPr>
      </w:pPr>
      <w:r>
        <w:rPr>
          <w:lang w:val="en-GB"/>
        </w:rPr>
        <w:t>Deployment</w:t>
      </w:r>
    </w:p>
    <w:p w14:paraId="5F496B7D" w14:textId="5AC4B1B4" w:rsidR="00EF5AAB" w:rsidRPr="00EF5AAB" w:rsidRDefault="00EF5AAB" w:rsidP="00EF5AAB">
      <w:pPr>
        <w:rPr>
          <w:lang w:val="en-GB"/>
        </w:rPr>
      </w:pPr>
      <w:r>
        <w:rPr>
          <w:noProof/>
        </w:rPr>
        <w:drawing>
          <wp:inline distT="0" distB="0" distL="0" distR="0" wp14:anchorId="5E9A39A0" wp14:editId="62C684E8">
            <wp:extent cx="6646545" cy="25711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46545" cy="2571115"/>
                    </a:xfrm>
                    <a:prstGeom prst="rect">
                      <a:avLst/>
                    </a:prstGeom>
                    <a:noFill/>
                    <a:ln>
                      <a:noFill/>
                    </a:ln>
                  </pic:spPr>
                </pic:pic>
              </a:graphicData>
            </a:graphic>
          </wp:inline>
        </w:drawing>
      </w:r>
    </w:p>
    <w:p w14:paraId="101BA4CF" w14:textId="56CDAC3C" w:rsidR="00E57B7A" w:rsidRDefault="00E57B7A" w:rsidP="00297124">
      <w:pPr>
        <w:pStyle w:val="Heading2"/>
        <w:rPr>
          <w:b/>
          <w:bCs/>
          <w:lang w:val="en-GB"/>
        </w:rPr>
      </w:pPr>
      <w:r>
        <w:rPr>
          <w:b/>
          <w:bCs/>
          <w:lang w:val="en-GB"/>
        </w:rPr>
        <w:t>DESIGN PATTERNS</w:t>
      </w:r>
    </w:p>
    <w:p w14:paraId="234BDD14" w14:textId="77777777" w:rsidR="00E57B7A" w:rsidRDefault="00E57B7A" w:rsidP="00E57B7A">
      <w:pPr>
        <w:rPr>
          <w:lang w:val="en-GB"/>
        </w:rPr>
      </w:pPr>
      <w:r>
        <w:rPr>
          <w:lang w:val="en-GB"/>
        </w:rPr>
        <w:t>After researching Design Patterns and how they function we have decided the following design patterns</w:t>
      </w:r>
    </w:p>
    <w:p w14:paraId="306CFAEB" w14:textId="48FA853E" w:rsidR="00E57B7A" w:rsidRDefault="00E57B7A" w:rsidP="00E57B7A">
      <w:pPr>
        <w:rPr>
          <w:rFonts w:ascii="Times New Roman" w:hAnsi="Times New Roman" w:cs="Times New Roman"/>
          <w:sz w:val="24"/>
          <w:szCs w:val="24"/>
          <w:lang w:val="en-GB"/>
        </w:rPr>
      </w:pPr>
      <w:r w:rsidRPr="00A74CC6">
        <w:rPr>
          <w:rFonts w:ascii="Times New Roman" w:hAnsi="Times New Roman" w:cs="Times New Roman"/>
          <w:b/>
          <w:bCs/>
          <w:sz w:val="24"/>
          <w:szCs w:val="24"/>
          <w:lang w:val="en-GB"/>
        </w:rPr>
        <w:lastRenderedPageBreak/>
        <w:t>Factory Method Design Pattern –</w:t>
      </w:r>
      <w:r w:rsidRPr="00A74CC6">
        <w:rPr>
          <w:rFonts w:ascii="Times New Roman" w:hAnsi="Times New Roman" w:cs="Times New Roman"/>
          <w:sz w:val="24"/>
          <w:szCs w:val="24"/>
          <w:lang w:val="en-GB"/>
        </w:rPr>
        <w:t xml:space="preserve"> Since in our website we have the option to make payments in two different ways which are with credit card or cash, factory method design pattern will help us with this </w:t>
      </w:r>
      <w:proofErr w:type="gramStart"/>
      <w:r w:rsidRPr="00A74CC6">
        <w:rPr>
          <w:rFonts w:ascii="Times New Roman" w:hAnsi="Times New Roman" w:cs="Times New Roman"/>
          <w:sz w:val="24"/>
          <w:szCs w:val="24"/>
          <w:lang w:val="en-GB"/>
        </w:rPr>
        <w:t>action(</w:t>
      </w:r>
      <w:proofErr w:type="gramEnd"/>
      <w:r w:rsidRPr="00A74CC6">
        <w:rPr>
          <w:rFonts w:ascii="Times New Roman" w:hAnsi="Times New Roman" w:cs="Times New Roman"/>
          <w:sz w:val="24"/>
          <w:szCs w:val="24"/>
          <w:lang w:val="en-GB"/>
        </w:rPr>
        <w:t xml:space="preserve">choosing between different types of payments)This design pattern is used in case when a class doesn’t know what sub-classes will be </w:t>
      </w:r>
      <w:proofErr w:type="spellStart"/>
      <w:r w:rsidRPr="00A74CC6">
        <w:rPr>
          <w:rFonts w:ascii="Times New Roman" w:hAnsi="Times New Roman" w:cs="Times New Roman"/>
          <w:sz w:val="24"/>
          <w:szCs w:val="24"/>
          <w:lang w:val="en-GB"/>
        </w:rPr>
        <w:t>required.This</w:t>
      </w:r>
      <w:proofErr w:type="spellEnd"/>
      <w:r w:rsidRPr="00A74CC6">
        <w:rPr>
          <w:rFonts w:ascii="Times New Roman" w:hAnsi="Times New Roman" w:cs="Times New Roman"/>
          <w:sz w:val="24"/>
          <w:szCs w:val="24"/>
          <w:lang w:val="en-GB"/>
        </w:rPr>
        <w:t xml:space="preserve"> pattern will also help us when ADMIN would want to generate between three types of statistics(</w:t>
      </w:r>
      <w:proofErr w:type="spellStart"/>
      <w:r w:rsidRPr="00A74CC6">
        <w:rPr>
          <w:rFonts w:ascii="Times New Roman" w:hAnsi="Times New Roman" w:cs="Times New Roman"/>
          <w:sz w:val="24"/>
          <w:szCs w:val="24"/>
          <w:lang w:val="en-GB"/>
        </w:rPr>
        <w:t>Employee,Product</w:t>
      </w:r>
      <w:proofErr w:type="spellEnd"/>
      <w:r w:rsidRPr="00A74CC6">
        <w:rPr>
          <w:rFonts w:ascii="Times New Roman" w:hAnsi="Times New Roman" w:cs="Times New Roman"/>
          <w:sz w:val="24"/>
          <w:szCs w:val="24"/>
          <w:lang w:val="en-GB"/>
        </w:rPr>
        <w:t>, Sales).</w:t>
      </w:r>
    </w:p>
    <w:p w14:paraId="4DD680D3" w14:textId="77777777" w:rsidR="006E516F" w:rsidRPr="00A74CC6" w:rsidRDefault="006E516F" w:rsidP="00E57B7A">
      <w:pPr>
        <w:rPr>
          <w:rFonts w:ascii="Times New Roman" w:hAnsi="Times New Roman" w:cs="Times New Roman"/>
          <w:sz w:val="24"/>
          <w:szCs w:val="24"/>
          <w:lang w:val="en-GB"/>
        </w:rPr>
      </w:pPr>
    </w:p>
    <w:p w14:paraId="3D5AAD6E" w14:textId="40363A6C" w:rsidR="00E57B7A" w:rsidRPr="00A74CC6" w:rsidRDefault="00EC7A64" w:rsidP="00E57B7A">
      <w:pPr>
        <w:rPr>
          <w:rFonts w:ascii="Times New Roman" w:hAnsi="Times New Roman" w:cs="Times New Roman"/>
          <w:sz w:val="24"/>
          <w:szCs w:val="24"/>
          <w:lang w:val="en-GB"/>
        </w:rPr>
      </w:pPr>
      <w:r w:rsidRPr="00A74CC6">
        <w:rPr>
          <w:rFonts w:ascii="Times New Roman" w:hAnsi="Times New Roman" w:cs="Times New Roman"/>
          <w:b/>
          <w:bCs/>
          <w:sz w:val="24"/>
          <w:szCs w:val="24"/>
          <w:lang w:val="en-GB"/>
        </w:rPr>
        <w:t>Template Method Design Pattern</w:t>
      </w:r>
      <w:r w:rsidRPr="00A74CC6">
        <w:rPr>
          <w:rFonts w:ascii="Times New Roman" w:hAnsi="Times New Roman" w:cs="Times New Roman"/>
          <w:sz w:val="24"/>
          <w:szCs w:val="24"/>
          <w:lang w:val="en-GB"/>
        </w:rPr>
        <w:t xml:space="preserve"> – Our website has three module users and each of them have their own characteristics. That is why is useful to use a pattern like Template Method Design Pattern in order to have a structured program.</w:t>
      </w:r>
    </w:p>
    <w:p w14:paraId="6526D6BC" w14:textId="39190EAC" w:rsidR="00A74CC6" w:rsidRDefault="00A74CC6" w:rsidP="00E57B7A">
      <w:pPr>
        <w:rPr>
          <w:rFonts w:ascii="Times New Roman" w:hAnsi="Times New Roman" w:cs="Times New Roman"/>
          <w:sz w:val="24"/>
          <w:szCs w:val="24"/>
          <w:lang w:val="en-GB"/>
        </w:rPr>
      </w:pPr>
      <w:r w:rsidRPr="00A74CC6">
        <w:rPr>
          <w:rFonts w:ascii="Times New Roman" w:hAnsi="Times New Roman" w:cs="Times New Roman"/>
          <w:sz w:val="24"/>
          <w:szCs w:val="24"/>
          <w:lang w:val="en-GB"/>
        </w:rPr>
        <w:t xml:space="preserve">As seen above have a superclass like User that has three </w:t>
      </w:r>
      <w:proofErr w:type="gramStart"/>
      <w:r w:rsidRPr="00A74CC6">
        <w:rPr>
          <w:rFonts w:ascii="Times New Roman" w:hAnsi="Times New Roman" w:cs="Times New Roman"/>
          <w:sz w:val="24"/>
          <w:szCs w:val="24"/>
          <w:lang w:val="en-GB"/>
        </w:rPr>
        <w:t>subclasses :</w:t>
      </w:r>
      <w:proofErr w:type="gramEnd"/>
      <w:r w:rsidRPr="00A74CC6">
        <w:rPr>
          <w:rFonts w:ascii="Times New Roman" w:hAnsi="Times New Roman" w:cs="Times New Roman"/>
          <w:sz w:val="24"/>
          <w:szCs w:val="24"/>
          <w:lang w:val="en-GB"/>
        </w:rPr>
        <w:t xml:space="preserve"> Client, Admin and Employer</w:t>
      </w:r>
      <w:r>
        <w:rPr>
          <w:rFonts w:ascii="Times New Roman" w:hAnsi="Times New Roman" w:cs="Times New Roman"/>
          <w:sz w:val="24"/>
          <w:szCs w:val="24"/>
          <w:lang w:val="en-GB"/>
        </w:rPr>
        <w:t xml:space="preserve">. With Template Method design </w:t>
      </w:r>
      <w:proofErr w:type="gramStart"/>
      <w:r>
        <w:rPr>
          <w:rFonts w:ascii="Times New Roman" w:hAnsi="Times New Roman" w:cs="Times New Roman"/>
          <w:sz w:val="24"/>
          <w:szCs w:val="24"/>
          <w:lang w:val="en-GB"/>
        </w:rPr>
        <w:t>patterns</w:t>
      </w:r>
      <w:proofErr w:type="gramEnd"/>
      <w:r>
        <w:rPr>
          <w:rFonts w:ascii="Times New Roman" w:hAnsi="Times New Roman" w:cs="Times New Roman"/>
          <w:sz w:val="24"/>
          <w:szCs w:val="24"/>
          <w:lang w:val="en-GB"/>
        </w:rPr>
        <w:t xml:space="preserve"> it provides in our case three different templates depending on the user that has entered the program.</w:t>
      </w:r>
    </w:p>
    <w:p w14:paraId="1154A52B" w14:textId="77777777" w:rsidR="006E516F" w:rsidRPr="00A74CC6" w:rsidRDefault="006E516F" w:rsidP="00E57B7A">
      <w:pPr>
        <w:rPr>
          <w:rFonts w:ascii="Times New Roman" w:hAnsi="Times New Roman" w:cs="Times New Roman"/>
          <w:sz w:val="24"/>
          <w:szCs w:val="24"/>
          <w:lang w:val="en-GB"/>
        </w:rPr>
      </w:pPr>
    </w:p>
    <w:p w14:paraId="22C4AF82" w14:textId="77777777" w:rsidR="00A74CC6" w:rsidRPr="00A74CC6" w:rsidRDefault="00A74CC6" w:rsidP="00A74CC6">
      <w:pPr>
        <w:rPr>
          <w:rFonts w:ascii="Times New Roman" w:hAnsi="Times New Roman" w:cs="Times New Roman"/>
          <w:sz w:val="24"/>
          <w:szCs w:val="24"/>
          <w:lang w:val="en-GB"/>
        </w:rPr>
      </w:pPr>
      <w:r w:rsidRPr="00A74CC6">
        <w:rPr>
          <w:rFonts w:ascii="Times New Roman" w:hAnsi="Times New Roman" w:cs="Times New Roman"/>
          <w:b/>
          <w:bCs/>
          <w:sz w:val="24"/>
          <w:szCs w:val="24"/>
          <w:lang w:val="en-GB"/>
        </w:rPr>
        <w:t>Observer Design Pattern</w:t>
      </w:r>
      <w:r w:rsidRPr="00A74CC6">
        <w:rPr>
          <w:rFonts w:ascii="Times New Roman" w:hAnsi="Times New Roman" w:cs="Times New Roman"/>
          <w:sz w:val="24"/>
          <w:szCs w:val="24"/>
          <w:lang w:val="en-GB"/>
        </w:rPr>
        <w:t xml:space="preserve"> – One of the features that our group has is notifying when a product is out of stock or when a desire product is wanted. For this part Observer Design Pattern is a pattern that we thought that is useful. In our case when a product is at the store it will notify all the clients that are interested in that product.</w:t>
      </w:r>
    </w:p>
    <w:p w14:paraId="6E8DD8DA" w14:textId="60BE6AF6" w:rsidR="00A74CC6" w:rsidRPr="00A74CC6" w:rsidRDefault="006E516F" w:rsidP="00A74CC6">
      <w:pPr>
        <w:rPr>
          <w:rFonts w:ascii="Times New Roman" w:hAnsi="Times New Roman" w:cs="Times New Roman"/>
          <w:sz w:val="24"/>
          <w:szCs w:val="24"/>
          <w:lang w:val="en-GB"/>
        </w:rPr>
      </w:pPr>
      <w:r w:rsidRPr="006E516F">
        <w:rPr>
          <w:rFonts w:ascii="Times New Roman" w:hAnsi="Times New Roman" w:cs="Times New Roman"/>
          <w:b/>
          <w:bCs/>
          <w:sz w:val="24"/>
          <w:szCs w:val="24"/>
          <w:lang w:val="en-GB"/>
        </w:rPr>
        <w:t>Prototype Design Pattern</w:t>
      </w:r>
      <w:r>
        <w:rPr>
          <w:rFonts w:ascii="Times New Roman" w:hAnsi="Times New Roman" w:cs="Times New Roman"/>
          <w:sz w:val="24"/>
          <w:szCs w:val="24"/>
          <w:lang w:val="en-GB"/>
        </w:rPr>
        <w:t xml:space="preserve">– One of the features that our program has is getting the bill downloaded after making a purchase but also downloading a copy of the </w:t>
      </w:r>
      <w:r w:rsidR="00485AD7">
        <w:rPr>
          <w:rFonts w:ascii="Times New Roman" w:hAnsi="Times New Roman" w:cs="Times New Roman"/>
          <w:sz w:val="24"/>
          <w:szCs w:val="24"/>
          <w:lang w:val="en-GB"/>
        </w:rPr>
        <w:t>statistics.</w:t>
      </w:r>
    </w:p>
    <w:p w14:paraId="6948A3E6" w14:textId="77777777" w:rsidR="00A74CC6" w:rsidRDefault="00A74CC6" w:rsidP="00E57B7A">
      <w:pPr>
        <w:rPr>
          <w:lang w:val="en-GB"/>
        </w:rPr>
      </w:pPr>
    </w:p>
    <w:p w14:paraId="2B555177" w14:textId="77777777" w:rsidR="00E57B7A" w:rsidRPr="00E57B7A" w:rsidRDefault="00E57B7A" w:rsidP="00E57B7A">
      <w:pPr>
        <w:rPr>
          <w:lang w:val="en-GB"/>
        </w:rPr>
      </w:pPr>
    </w:p>
    <w:p w14:paraId="15BEF4E1" w14:textId="77511D70" w:rsidR="00E57B7A" w:rsidRDefault="00E57B7A" w:rsidP="00297124">
      <w:pPr>
        <w:pStyle w:val="Heading2"/>
        <w:rPr>
          <w:b/>
          <w:bCs/>
          <w:lang w:val="en-GB"/>
        </w:rPr>
      </w:pPr>
      <w:bookmarkStart w:id="60" w:name="_Toc106091966"/>
    </w:p>
    <w:p w14:paraId="7DE34214" w14:textId="126AE4CA" w:rsidR="006E516F" w:rsidRDefault="006E516F" w:rsidP="006E516F">
      <w:pPr>
        <w:rPr>
          <w:lang w:val="en-GB"/>
        </w:rPr>
      </w:pPr>
    </w:p>
    <w:p w14:paraId="29D7E609" w14:textId="5AA0BA24" w:rsidR="006E516F" w:rsidRDefault="006E516F" w:rsidP="006E516F">
      <w:pPr>
        <w:rPr>
          <w:lang w:val="en-GB"/>
        </w:rPr>
      </w:pPr>
    </w:p>
    <w:p w14:paraId="6311CCDF" w14:textId="3CED6007" w:rsidR="006E516F" w:rsidRDefault="006E516F" w:rsidP="006E516F">
      <w:pPr>
        <w:rPr>
          <w:lang w:val="en-GB"/>
        </w:rPr>
      </w:pPr>
    </w:p>
    <w:p w14:paraId="7989BE49" w14:textId="3455FD3E" w:rsidR="006E516F" w:rsidRDefault="006E516F" w:rsidP="006E516F">
      <w:pPr>
        <w:rPr>
          <w:lang w:val="en-GB"/>
        </w:rPr>
      </w:pPr>
    </w:p>
    <w:p w14:paraId="61E0FDC7" w14:textId="0F74955C" w:rsidR="006E516F" w:rsidRDefault="006E516F" w:rsidP="006E516F">
      <w:pPr>
        <w:rPr>
          <w:lang w:val="en-GB"/>
        </w:rPr>
      </w:pPr>
    </w:p>
    <w:p w14:paraId="0692AAA4" w14:textId="43A8FC3E" w:rsidR="006E516F" w:rsidRDefault="006E516F" w:rsidP="006E516F">
      <w:pPr>
        <w:rPr>
          <w:lang w:val="en-GB"/>
        </w:rPr>
      </w:pPr>
    </w:p>
    <w:p w14:paraId="44E1A5DF" w14:textId="1FA54391" w:rsidR="006E516F" w:rsidRDefault="006E516F" w:rsidP="006E516F">
      <w:pPr>
        <w:rPr>
          <w:lang w:val="en-GB"/>
        </w:rPr>
      </w:pPr>
    </w:p>
    <w:p w14:paraId="221DC634" w14:textId="6B497907" w:rsidR="006E516F" w:rsidRDefault="006E516F" w:rsidP="006E516F">
      <w:pPr>
        <w:rPr>
          <w:lang w:val="en-GB"/>
        </w:rPr>
      </w:pPr>
    </w:p>
    <w:p w14:paraId="7CB4EDF6" w14:textId="77777777" w:rsidR="006E516F" w:rsidRPr="006E516F" w:rsidRDefault="006E516F" w:rsidP="006E516F">
      <w:pPr>
        <w:rPr>
          <w:lang w:val="en-GB"/>
        </w:rPr>
      </w:pPr>
    </w:p>
    <w:p w14:paraId="7A6A349B" w14:textId="40C30C62" w:rsidR="00297124" w:rsidRDefault="00297124" w:rsidP="00297124">
      <w:pPr>
        <w:pStyle w:val="Heading2"/>
        <w:rPr>
          <w:b/>
          <w:bCs/>
          <w:lang w:val="en-GB"/>
        </w:rPr>
      </w:pPr>
      <w:r w:rsidRPr="00B8499A">
        <w:rPr>
          <w:b/>
          <w:bCs/>
          <w:lang w:val="en-GB"/>
        </w:rPr>
        <w:t>Architecture</w:t>
      </w:r>
      <w:bookmarkEnd w:id="60"/>
      <w:r w:rsidRPr="00B8499A">
        <w:rPr>
          <w:b/>
          <w:bCs/>
          <w:lang w:val="en-GB"/>
        </w:rPr>
        <w:t xml:space="preserve"> </w:t>
      </w:r>
    </w:p>
    <w:p w14:paraId="68423741" w14:textId="77777777" w:rsidR="00E57B7A" w:rsidRPr="00E57B7A" w:rsidRDefault="00E57B7A" w:rsidP="00E57B7A">
      <w:pPr>
        <w:rPr>
          <w:lang w:val="en-GB"/>
        </w:rPr>
      </w:pPr>
    </w:p>
    <w:p w14:paraId="577112D2" w14:textId="77777777" w:rsidR="00297124" w:rsidRPr="00297124" w:rsidRDefault="00297124" w:rsidP="00297124">
      <w:pPr>
        <w:rPr>
          <w:rFonts w:ascii="Times New Roman" w:hAnsi="Times New Roman" w:cs="Times New Roman"/>
          <w:sz w:val="24"/>
          <w:szCs w:val="24"/>
          <w:lang w:val="en-GB"/>
        </w:rPr>
      </w:pPr>
      <w:r w:rsidRPr="00297124">
        <w:rPr>
          <w:rFonts w:ascii="Times New Roman" w:hAnsi="Times New Roman" w:cs="Times New Roman"/>
          <w:sz w:val="24"/>
          <w:szCs w:val="24"/>
          <w:lang w:val="en-GB"/>
        </w:rPr>
        <w:lastRenderedPageBreak/>
        <w:t xml:space="preserve">MVC Architecture is the Architecture that our group has decided to follow for this project. MVC stands for Model View and Design. </w:t>
      </w:r>
    </w:p>
    <w:p w14:paraId="27EBED83" w14:textId="530AEBC8" w:rsidR="00297124" w:rsidRPr="00297124" w:rsidRDefault="00297124" w:rsidP="00297124">
      <w:pPr>
        <w:rPr>
          <w:rFonts w:ascii="Times New Roman" w:hAnsi="Times New Roman" w:cs="Times New Roman"/>
          <w:sz w:val="24"/>
          <w:szCs w:val="24"/>
          <w:lang w:val="en-GB"/>
        </w:rPr>
      </w:pPr>
      <w:r w:rsidRPr="00297124">
        <w:rPr>
          <w:rFonts w:ascii="Times New Roman" w:hAnsi="Times New Roman" w:cs="Times New Roman"/>
          <w:b/>
          <w:bCs/>
          <w:sz w:val="24"/>
          <w:szCs w:val="24"/>
          <w:lang w:val="en-GB"/>
        </w:rPr>
        <w:t xml:space="preserve">Model </w:t>
      </w:r>
      <w:r w:rsidRPr="00297124">
        <w:rPr>
          <w:rFonts w:ascii="Times New Roman" w:hAnsi="Times New Roman" w:cs="Times New Roman"/>
          <w:sz w:val="24"/>
          <w:szCs w:val="24"/>
          <w:lang w:val="en-GB"/>
        </w:rPr>
        <w:t>– is the first component that helped us in creating this website.</w:t>
      </w:r>
      <w:r>
        <w:rPr>
          <w:rFonts w:ascii="Times New Roman" w:hAnsi="Times New Roman" w:cs="Times New Roman"/>
          <w:sz w:val="24"/>
          <w:szCs w:val="24"/>
          <w:lang w:val="en-GB"/>
        </w:rPr>
        <w:t xml:space="preserve"> </w:t>
      </w:r>
      <w:proofErr w:type="gramStart"/>
      <w:r w:rsidRPr="00297124">
        <w:rPr>
          <w:rFonts w:ascii="Times New Roman" w:hAnsi="Times New Roman" w:cs="Times New Roman"/>
          <w:sz w:val="24"/>
          <w:szCs w:val="24"/>
          <w:lang w:val="en-GB"/>
        </w:rPr>
        <w:t>We</w:t>
      </w:r>
      <w:proofErr w:type="gramEnd"/>
      <w:r w:rsidRPr="00297124">
        <w:rPr>
          <w:rFonts w:ascii="Times New Roman" w:hAnsi="Times New Roman" w:cs="Times New Roman"/>
          <w:sz w:val="24"/>
          <w:szCs w:val="24"/>
          <w:lang w:val="en-GB"/>
        </w:rPr>
        <w:t xml:space="preserve"> know that the model help us in  creating a data logic. During all these time diagrams like ERD, </w:t>
      </w:r>
      <w:proofErr w:type="gramStart"/>
      <w:r w:rsidRPr="00297124">
        <w:rPr>
          <w:rFonts w:ascii="Times New Roman" w:hAnsi="Times New Roman" w:cs="Times New Roman"/>
          <w:sz w:val="24"/>
          <w:szCs w:val="24"/>
          <w:lang w:val="en-GB"/>
        </w:rPr>
        <w:t>Use</w:t>
      </w:r>
      <w:proofErr w:type="gramEnd"/>
      <w:r w:rsidRPr="00297124">
        <w:rPr>
          <w:rFonts w:ascii="Times New Roman" w:hAnsi="Times New Roman" w:cs="Times New Roman"/>
          <w:sz w:val="24"/>
          <w:szCs w:val="24"/>
          <w:lang w:val="en-GB"/>
        </w:rPr>
        <w:t xml:space="preserve"> cases etc has helped us model how the website is going to work.</w:t>
      </w:r>
    </w:p>
    <w:p w14:paraId="210391A9" w14:textId="77777777" w:rsidR="00297124" w:rsidRPr="00297124" w:rsidRDefault="00297124" w:rsidP="00297124">
      <w:pPr>
        <w:rPr>
          <w:rFonts w:ascii="Times New Roman" w:hAnsi="Times New Roman" w:cs="Times New Roman"/>
          <w:sz w:val="24"/>
          <w:szCs w:val="24"/>
          <w:lang w:val="en-GB"/>
        </w:rPr>
      </w:pPr>
      <w:r w:rsidRPr="00297124">
        <w:rPr>
          <w:rFonts w:ascii="Times New Roman" w:hAnsi="Times New Roman" w:cs="Times New Roman"/>
          <w:b/>
          <w:bCs/>
          <w:sz w:val="24"/>
          <w:szCs w:val="24"/>
          <w:lang w:val="en-GB"/>
        </w:rPr>
        <w:t xml:space="preserve">View </w:t>
      </w:r>
      <w:r w:rsidRPr="00297124">
        <w:rPr>
          <w:rFonts w:ascii="Times New Roman" w:hAnsi="Times New Roman" w:cs="Times New Roman"/>
          <w:sz w:val="24"/>
          <w:szCs w:val="24"/>
          <w:lang w:val="en-GB"/>
        </w:rPr>
        <w:t xml:space="preserve">– is the second component. In our website there are four different views: Visitor View, Customer View, Employee View and Admin View. Each view has its own options that differentiates from the other. For </w:t>
      </w:r>
      <w:proofErr w:type="gramStart"/>
      <w:r w:rsidRPr="00297124">
        <w:rPr>
          <w:rFonts w:ascii="Times New Roman" w:hAnsi="Times New Roman" w:cs="Times New Roman"/>
          <w:sz w:val="24"/>
          <w:szCs w:val="24"/>
          <w:lang w:val="en-GB"/>
        </w:rPr>
        <w:t>example</w:t>
      </w:r>
      <w:proofErr w:type="gramEnd"/>
      <w:r w:rsidRPr="00297124">
        <w:rPr>
          <w:rFonts w:ascii="Times New Roman" w:hAnsi="Times New Roman" w:cs="Times New Roman"/>
          <w:sz w:val="24"/>
          <w:szCs w:val="24"/>
          <w:lang w:val="en-GB"/>
        </w:rPr>
        <w:t xml:space="preserve"> Admin has access into adding, removing products or even get statistics, meanwhile a customer or a visitor cannot.</w:t>
      </w:r>
    </w:p>
    <w:p w14:paraId="20F7B66C" w14:textId="77777777" w:rsidR="00297124" w:rsidRPr="00297124" w:rsidRDefault="00297124" w:rsidP="00297124">
      <w:pPr>
        <w:rPr>
          <w:rFonts w:ascii="Times New Roman" w:hAnsi="Times New Roman" w:cs="Times New Roman"/>
          <w:sz w:val="24"/>
          <w:szCs w:val="24"/>
          <w:lang w:val="en-GB"/>
        </w:rPr>
      </w:pPr>
      <w:r w:rsidRPr="00297124">
        <w:rPr>
          <w:rFonts w:ascii="Times New Roman" w:hAnsi="Times New Roman" w:cs="Times New Roman"/>
          <w:b/>
          <w:bCs/>
          <w:sz w:val="24"/>
          <w:szCs w:val="24"/>
          <w:lang w:val="en-GB"/>
        </w:rPr>
        <w:t>Controller</w:t>
      </w:r>
      <w:r w:rsidRPr="00297124">
        <w:rPr>
          <w:rFonts w:ascii="Times New Roman" w:hAnsi="Times New Roman" w:cs="Times New Roman"/>
          <w:sz w:val="24"/>
          <w:szCs w:val="24"/>
          <w:lang w:val="en-GB"/>
        </w:rPr>
        <w:t xml:space="preserve"> – the third component connects Model with View and make everything accessible. In our website we have forms, buttons checkboxes that make the connection with the first two components.</w:t>
      </w:r>
    </w:p>
    <w:p w14:paraId="62BF0AE6" w14:textId="7FDCA5F0" w:rsidR="00297124" w:rsidRDefault="00297124" w:rsidP="00CC7874">
      <w:pPr>
        <w:tabs>
          <w:tab w:val="left" w:pos="9720"/>
        </w:tabs>
      </w:pPr>
    </w:p>
    <w:p w14:paraId="4ED6D954" w14:textId="235C5025" w:rsidR="00297124" w:rsidRDefault="00297124" w:rsidP="00CC7874">
      <w:pPr>
        <w:tabs>
          <w:tab w:val="left" w:pos="9720"/>
        </w:tabs>
      </w:pPr>
    </w:p>
    <w:p w14:paraId="277B731C" w14:textId="45FBC094" w:rsidR="00297124" w:rsidRDefault="00297124" w:rsidP="00CC7874">
      <w:pPr>
        <w:tabs>
          <w:tab w:val="left" w:pos="9720"/>
        </w:tabs>
      </w:pPr>
    </w:p>
    <w:p w14:paraId="6617CB93" w14:textId="39E9B020" w:rsidR="00297124" w:rsidRDefault="00297124" w:rsidP="00CC7874">
      <w:pPr>
        <w:tabs>
          <w:tab w:val="left" w:pos="9720"/>
        </w:tabs>
      </w:pPr>
    </w:p>
    <w:p w14:paraId="5516A0C7" w14:textId="6022D45F" w:rsidR="00297124" w:rsidRDefault="00297124" w:rsidP="00CC7874">
      <w:pPr>
        <w:tabs>
          <w:tab w:val="left" w:pos="9720"/>
        </w:tabs>
      </w:pPr>
    </w:p>
    <w:p w14:paraId="333A37CC" w14:textId="5B7B6D8A" w:rsidR="00297124" w:rsidRDefault="00297124" w:rsidP="00CC7874">
      <w:pPr>
        <w:tabs>
          <w:tab w:val="left" w:pos="9720"/>
        </w:tabs>
      </w:pPr>
    </w:p>
    <w:p w14:paraId="29263E92" w14:textId="3B3B2F0C" w:rsidR="00297124" w:rsidRDefault="00297124" w:rsidP="00CC7874">
      <w:pPr>
        <w:tabs>
          <w:tab w:val="left" w:pos="9720"/>
        </w:tabs>
      </w:pPr>
    </w:p>
    <w:p w14:paraId="6888A830" w14:textId="5DA9288E" w:rsidR="00297124" w:rsidRDefault="00297124" w:rsidP="00CC7874">
      <w:pPr>
        <w:tabs>
          <w:tab w:val="left" w:pos="9720"/>
        </w:tabs>
      </w:pPr>
    </w:p>
    <w:p w14:paraId="3D85B7BD" w14:textId="4DE69391" w:rsidR="00297124" w:rsidRDefault="00297124" w:rsidP="00CC7874">
      <w:pPr>
        <w:tabs>
          <w:tab w:val="left" w:pos="9720"/>
        </w:tabs>
      </w:pPr>
    </w:p>
    <w:p w14:paraId="21B80D93" w14:textId="2CED8975" w:rsidR="00297124" w:rsidRDefault="00297124" w:rsidP="00CC7874">
      <w:pPr>
        <w:tabs>
          <w:tab w:val="left" w:pos="9720"/>
        </w:tabs>
      </w:pPr>
    </w:p>
    <w:p w14:paraId="2FBF2B2A" w14:textId="53E7C60B" w:rsidR="00297124" w:rsidRDefault="00297124" w:rsidP="00CC7874">
      <w:pPr>
        <w:tabs>
          <w:tab w:val="left" w:pos="9720"/>
        </w:tabs>
      </w:pPr>
    </w:p>
    <w:p w14:paraId="7DA58163" w14:textId="5161BAA9" w:rsidR="00297124" w:rsidRDefault="00297124" w:rsidP="00CC7874">
      <w:pPr>
        <w:tabs>
          <w:tab w:val="left" w:pos="9720"/>
        </w:tabs>
      </w:pPr>
    </w:p>
    <w:p w14:paraId="2D42BD70" w14:textId="746A3592" w:rsidR="00297124" w:rsidRDefault="00297124" w:rsidP="00CC7874">
      <w:pPr>
        <w:tabs>
          <w:tab w:val="left" w:pos="9720"/>
        </w:tabs>
      </w:pPr>
    </w:p>
    <w:p w14:paraId="2996119C" w14:textId="7D2E52FA" w:rsidR="00297124" w:rsidRDefault="00297124" w:rsidP="00CC7874">
      <w:pPr>
        <w:tabs>
          <w:tab w:val="left" w:pos="9720"/>
        </w:tabs>
      </w:pPr>
    </w:p>
    <w:p w14:paraId="753241B2" w14:textId="240F33B1" w:rsidR="00297124" w:rsidRDefault="00297124" w:rsidP="00CC7874">
      <w:pPr>
        <w:tabs>
          <w:tab w:val="left" w:pos="9720"/>
        </w:tabs>
      </w:pPr>
    </w:p>
    <w:p w14:paraId="763EC1AC" w14:textId="6098E269" w:rsidR="00297124" w:rsidRDefault="00297124" w:rsidP="00CC7874">
      <w:pPr>
        <w:tabs>
          <w:tab w:val="left" w:pos="9720"/>
        </w:tabs>
      </w:pPr>
    </w:p>
    <w:p w14:paraId="6432CAF5" w14:textId="0BA0F9AA" w:rsidR="00297124" w:rsidRDefault="00297124" w:rsidP="00CC7874">
      <w:pPr>
        <w:tabs>
          <w:tab w:val="left" w:pos="9720"/>
        </w:tabs>
      </w:pPr>
    </w:p>
    <w:p w14:paraId="3996AE5F" w14:textId="64AC5484" w:rsidR="00297124" w:rsidRDefault="00297124" w:rsidP="00CC7874">
      <w:pPr>
        <w:tabs>
          <w:tab w:val="left" w:pos="9720"/>
        </w:tabs>
      </w:pPr>
    </w:p>
    <w:p w14:paraId="42333C45" w14:textId="77777777" w:rsidR="00297124" w:rsidRDefault="00297124" w:rsidP="00CC7874">
      <w:pPr>
        <w:tabs>
          <w:tab w:val="left" w:pos="9720"/>
        </w:tabs>
      </w:pPr>
    </w:p>
    <w:p w14:paraId="6CB22965" w14:textId="3EB7696D" w:rsidR="00297124" w:rsidRDefault="00297124" w:rsidP="00297124">
      <w:pPr>
        <w:pStyle w:val="Heading2"/>
      </w:pPr>
      <w:bookmarkStart w:id="61" w:name="_Toc106091967"/>
      <w:r w:rsidRPr="00297124">
        <w:t>Prototype</w:t>
      </w:r>
      <w:bookmarkEnd w:id="61"/>
    </w:p>
    <w:p w14:paraId="1D545484" w14:textId="0E18B93E" w:rsidR="00297124" w:rsidRDefault="00297124" w:rsidP="00CC7874">
      <w:pPr>
        <w:tabs>
          <w:tab w:val="left" w:pos="9720"/>
        </w:tabs>
        <w:rPr>
          <w:b/>
          <w:bCs/>
          <w:sz w:val="24"/>
          <w:szCs w:val="24"/>
        </w:rPr>
      </w:pPr>
    </w:p>
    <w:p w14:paraId="658727E8" w14:textId="055ED6E0" w:rsidR="00297124" w:rsidRPr="00297124" w:rsidRDefault="00297124" w:rsidP="00CC7874">
      <w:pPr>
        <w:tabs>
          <w:tab w:val="left" w:pos="9720"/>
        </w:tabs>
        <w:rPr>
          <w:rFonts w:ascii="Times New Roman" w:hAnsi="Times New Roman" w:cs="Times New Roman"/>
          <w:b/>
          <w:bCs/>
          <w:sz w:val="24"/>
          <w:szCs w:val="24"/>
        </w:rPr>
      </w:pPr>
      <w:r w:rsidRPr="00297124">
        <w:rPr>
          <w:rFonts w:ascii="Times New Roman" w:hAnsi="Times New Roman" w:cs="Times New Roman"/>
          <w:b/>
          <w:bCs/>
          <w:sz w:val="24"/>
          <w:szCs w:val="24"/>
        </w:rPr>
        <w:lastRenderedPageBreak/>
        <w:t>Main Page</w:t>
      </w:r>
    </w:p>
    <w:p w14:paraId="226604E0" w14:textId="429C079F" w:rsidR="00297124" w:rsidRDefault="00297124" w:rsidP="00CC7874">
      <w:pPr>
        <w:tabs>
          <w:tab w:val="left" w:pos="9720"/>
        </w:tabs>
        <w:rPr>
          <w:b/>
          <w:bCs/>
          <w:sz w:val="24"/>
          <w:szCs w:val="24"/>
        </w:rPr>
      </w:pPr>
      <w:r>
        <w:rPr>
          <w:noProof/>
        </w:rPr>
        <w:drawing>
          <wp:inline distT="0" distB="0" distL="0" distR="0" wp14:anchorId="1F200F56" wp14:editId="0BD83101">
            <wp:extent cx="6646545" cy="29533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46545" cy="2953385"/>
                    </a:xfrm>
                    <a:prstGeom prst="rect">
                      <a:avLst/>
                    </a:prstGeom>
                    <a:noFill/>
                    <a:ln>
                      <a:noFill/>
                    </a:ln>
                  </pic:spPr>
                </pic:pic>
              </a:graphicData>
            </a:graphic>
          </wp:inline>
        </w:drawing>
      </w:r>
    </w:p>
    <w:p w14:paraId="76DD2F75" w14:textId="1E728D66" w:rsidR="00297124" w:rsidRDefault="00297124" w:rsidP="00CC7874">
      <w:pPr>
        <w:tabs>
          <w:tab w:val="left" w:pos="9720"/>
        </w:tabs>
        <w:rPr>
          <w:b/>
          <w:bCs/>
          <w:sz w:val="24"/>
          <w:szCs w:val="24"/>
        </w:rPr>
      </w:pPr>
    </w:p>
    <w:p w14:paraId="2BA73921" w14:textId="77E6BDCC" w:rsidR="00297124" w:rsidRDefault="00297124" w:rsidP="00CC7874">
      <w:pPr>
        <w:tabs>
          <w:tab w:val="left" w:pos="9720"/>
        </w:tabs>
        <w:rPr>
          <w:b/>
          <w:bCs/>
          <w:sz w:val="24"/>
          <w:szCs w:val="24"/>
        </w:rPr>
      </w:pPr>
      <w:r>
        <w:rPr>
          <w:b/>
          <w:bCs/>
          <w:sz w:val="24"/>
          <w:szCs w:val="24"/>
        </w:rPr>
        <w:t>Main Page.2</w:t>
      </w:r>
    </w:p>
    <w:p w14:paraId="6A0C334B" w14:textId="4ED59A94" w:rsidR="00297124" w:rsidRDefault="00116219" w:rsidP="00CC7874">
      <w:pPr>
        <w:tabs>
          <w:tab w:val="left" w:pos="9720"/>
        </w:tabs>
        <w:rPr>
          <w:b/>
          <w:bCs/>
          <w:sz w:val="24"/>
          <w:szCs w:val="24"/>
        </w:rPr>
      </w:pPr>
      <w:r>
        <w:rPr>
          <w:noProof/>
        </w:rPr>
        <w:drawing>
          <wp:inline distT="0" distB="0" distL="0" distR="0" wp14:anchorId="28D012FE" wp14:editId="4C6EB9AA">
            <wp:extent cx="6646545" cy="35826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46545" cy="3582670"/>
                    </a:xfrm>
                    <a:prstGeom prst="rect">
                      <a:avLst/>
                    </a:prstGeom>
                    <a:noFill/>
                    <a:ln>
                      <a:noFill/>
                    </a:ln>
                  </pic:spPr>
                </pic:pic>
              </a:graphicData>
            </a:graphic>
          </wp:inline>
        </w:drawing>
      </w:r>
    </w:p>
    <w:p w14:paraId="73980836" w14:textId="2A8007C3" w:rsidR="00116219" w:rsidRDefault="00116219" w:rsidP="00CC7874">
      <w:pPr>
        <w:tabs>
          <w:tab w:val="left" w:pos="9720"/>
        </w:tabs>
        <w:rPr>
          <w:b/>
          <w:bCs/>
          <w:sz w:val="24"/>
          <w:szCs w:val="24"/>
        </w:rPr>
      </w:pPr>
    </w:p>
    <w:p w14:paraId="0CB69F55" w14:textId="30D23399" w:rsidR="00116219" w:rsidRDefault="00116219" w:rsidP="00CC7874">
      <w:pPr>
        <w:tabs>
          <w:tab w:val="left" w:pos="9720"/>
        </w:tabs>
        <w:rPr>
          <w:b/>
          <w:bCs/>
          <w:sz w:val="24"/>
          <w:szCs w:val="24"/>
        </w:rPr>
      </w:pPr>
      <w:r>
        <w:rPr>
          <w:noProof/>
        </w:rPr>
        <w:lastRenderedPageBreak/>
        <w:drawing>
          <wp:inline distT="0" distB="0" distL="0" distR="0" wp14:anchorId="696E8DDE" wp14:editId="172CE823">
            <wp:extent cx="6646545" cy="32175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46545" cy="3217545"/>
                    </a:xfrm>
                    <a:prstGeom prst="rect">
                      <a:avLst/>
                    </a:prstGeom>
                    <a:noFill/>
                    <a:ln>
                      <a:noFill/>
                    </a:ln>
                  </pic:spPr>
                </pic:pic>
              </a:graphicData>
            </a:graphic>
          </wp:inline>
        </w:drawing>
      </w:r>
    </w:p>
    <w:p w14:paraId="0B1246DB" w14:textId="573503F8" w:rsidR="00116219" w:rsidRDefault="00116219" w:rsidP="00CC7874">
      <w:pPr>
        <w:tabs>
          <w:tab w:val="left" w:pos="9720"/>
        </w:tabs>
        <w:rPr>
          <w:b/>
          <w:bCs/>
          <w:sz w:val="24"/>
          <w:szCs w:val="24"/>
        </w:rPr>
      </w:pPr>
    </w:p>
    <w:p w14:paraId="27E614B7" w14:textId="1473DB84" w:rsidR="00116219" w:rsidRDefault="00116219" w:rsidP="00CC7874">
      <w:pPr>
        <w:tabs>
          <w:tab w:val="left" w:pos="9720"/>
        </w:tabs>
        <w:rPr>
          <w:b/>
          <w:bCs/>
          <w:sz w:val="24"/>
          <w:szCs w:val="24"/>
        </w:rPr>
      </w:pPr>
      <w:r>
        <w:rPr>
          <w:b/>
          <w:bCs/>
          <w:sz w:val="24"/>
          <w:szCs w:val="24"/>
        </w:rPr>
        <w:t>GT QUIZ</w:t>
      </w:r>
    </w:p>
    <w:p w14:paraId="3BB917EB" w14:textId="2A1D1D59" w:rsidR="00116219" w:rsidRDefault="00116219" w:rsidP="00CC7874">
      <w:pPr>
        <w:tabs>
          <w:tab w:val="left" w:pos="9720"/>
        </w:tabs>
        <w:rPr>
          <w:b/>
          <w:bCs/>
          <w:sz w:val="24"/>
          <w:szCs w:val="24"/>
        </w:rPr>
      </w:pPr>
      <w:r>
        <w:rPr>
          <w:noProof/>
        </w:rPr>
        <w:drawing>
          <wp:inline distT="0" distB="0" distL="0" distR="0" wp14:anchorId="536F82EC" wp14:editId="270FF455">
            <wp:extent cx="6646545" cy="19361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646545" cy="1936115"/>
                    </a:xfrm>
                    <a:prstGeom prst="rect">
                      <a:avLst/>
                    </a:prstGeom>
                    <a:noFill/>
                    <a:ln>
                      <a:noFill/>
                    </a:ln>
                  </pic:spPr>
                </pic:pic>
              </a:graphicData>
            </a:graphic>
          </wp:inline>
        </w:drawing>
      </w:r>
    </w:p>
    <w:p w14:paraId="39FBA936" w14:textId="5CB276E6" w:rsidR="00116219" w:rsidRDefault="00116219" w:rsidP="00CC7874">
      <w:pPr>
        <w:tabs>
          <w:tab w:val="left" w:pos="9720"/>
        </w:tabs>
        <w:rPr>
          <w:b/>
          <w:bCs/>
          <w:sz w:val="24"/>
          <w:szCs w:val="24"/>
        </w:rPr>
      </w:pPr>
      <w:r>
        <w:rPr>
          <w:noProof/>
        </w:rPr>
        <w:lastRenderedPageBreak/>
        <w:drawing>
          <wp:inline distT="0" distB="0" distL="0" distR="0" wp14:anchorId="1603FE1A" wp14:editId="7AC46DBA">
            <wp:extent cx="6646545" cy="28181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646545" cy="2818130"/>
                    </a:xfrm>
                    <a:prstGeom prst="rect">
                      <a:avLst/>
                    </a:prstGeom>
                    <a:noFill/>
                    <a:ln>
                      <a:noFill/>
                    </a:ln>
                  </pic:spPr>
                </pic:pic>
              </a:graphicData>
            </a:graphic>
          </wp:inline>
        </w:drawing>
      </w:r>
    </w:p>
    <w:p w14:paraId="458838FC" w14:textId="15FEF6D0" w:rsidR="00116219" w:rsidRDefault="00116219" w:rsidP="00CC7874">
      <w:pPr>
        <w:tabs>
          <w:tab w:val="left" w:pos="9720"/>
        </w:tabs>
        <w:rPr>
          <w:b/>
          <w:bCs/>
          <w:sz w:val="24"/>
          <w:szCs w:val="24"/>
        </w:rPr>
      </w:pPr>
    </w:p>
    <w:p w14:paraId="714F462D" w14:textId="34DEE738" w:rsidR="00116219" w:rsidRDefault="00116219" w:rsidP="00CC7874">
      <w:pPr>
        <w:tabs>
          <w:tab w:val="left" w:pos="9720"/>
        </w:tabs>
        <w:rPr>
          <w:b/>
          <w:bCs/>
          <w:sz w:val="24"/>
          <w:szCs w:val="24"/>
        </w:rPr>
      </w:pPr>
      <w:r>
        <w:rPr>
          <w:noProof/>
        </w:rPr>
        <w:drawing>
          <wp:inline distT="0" distB="0" distL="0" distR="0" wp14:anchorId="427ACCE1" wp14:editId="628C211B">
            <wp:extent cx="6646545" cy="27171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646545" cy="2717165"/>
                    </a:xfrm>
                    <a:prstGeom prst="rect">
                      <a:avLst/>
                    </a:prstGeom>
                    <a:noFill/>
                    <a:ln>
                      <a:noFill/>
                    </a:ln>
                  </pic:spPr>
                </pic:pic>
              </a:graphicData>
            </a:graphic>
          </wp:inline>
        </w:drawing>
      </w:r>
    </w:p>
    <w:p w14:paraId="66592416" w14:textId="04CA4A8B" w:rsidR="00116219" w:rsidRDefault="00116219" w:rsidP="00CC7874">
      <w:pPr>
        <w:tabs>
          <w:tab w:val="left" w:pos="9720"/>
        </w:tabs>
        <w:rPr>
          <w:b/>
          <w:bCs/>
          <w:sz w:val="24"/>
          <w:szCs w:val="24"/>
        </w:rPr>
      </w:pPr>
    </w:p>
    <w:p w14:paraId="5F9A7536" w14:textId="4C8172DB" w:rsidR="00116219" w:rsidRDefault="00116219" w:rsidP="00CC7874">
      <w:pPr>
        <w:tabs>
          <w:tab w:val="left" w:pos="9720"/>
        </w:tabs>
        <w:rPr>
          <w:b/>
          <w:bCs/>
          <w:sz w:val="24"/>
          <w:szCs w:val="24"/>
        </w:rPr>
      </w:pPr>
      <w:r>
        <w:rPr>
          <w:noProof/>
        </w:rPr>
        <w:lastRenderedPageBreak/>
        <w:drawing>
          <wp:inline distT="0" distB="0" distL="0" distR="0" wp14:anchorId="43E6337B" wp14:editId="67FF698F">
            <wp:extent cx="6646545" cy="23215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646545" cy="2321560"/>
                    </a:xfrm>
                    <a:prstGeom prst="rect">
                      <a:avLst/>
                    </a:prstGeom>
                    <a:noFill/>
                    <a:ln>
                      <a:noFill/>
                    </a:ln>
                  </pic:spPr>
                </pic:pic>
              </a:graphicData>
            </a:graphic>
          </wp:inline>
        </w:drawing>
      </w:r>
    </w:p>
    <w:p w14:paraId="1D202895" w14:textId="44459B9A" w:rsidR="00116219" w:rsidRDefault="00116219" w:rsidP="00CC7874">
      <w:pPr>
        <w:tabs>
          <w:tab w:val="left" w:pos="9720"/>
        </w:tabs>
        <w:rPr>
          <w:b/>
          <w:bCs/>
          <w:sz w:val="24"/>
          <w:szCs w:val="24"/>
        </w:rPr>
      </w:pPr>
      <w:r>
        <w:rPr>
          <w:noProof/>
        </w:rPr>
        <w:drawing>
          <wp:inline distT="0" distB="0" distL="0" distR="0" wp14:anchorId="60BC0F4E" wp14:editId="1AF50175">
            <wp:extent cx="6646545" cy="39446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46545" cy="3944620"/>
                    </a:xfrm>
                    <a:prstGeom prst="rect">
                      <a:avLst/>
                    </a:prstGeom>
                    <a:noFill/>
                    <a:ln>
                      <a:noFill/>
                    </a:ln>
                  </pic:spPr>
                </pic:pic>
              </a:graphicData>
            </a:graphic>
          </wp:inline>
        </w:drawing>
      </w:r>
    </w:p>
    <w:p w14:paraId="3D6F4254" w14:textId="7050731E" w:rsidR="00116219" w:rsidRDefault="00116219" w:rsidP="00CC7874">
      <w:pPr>
        <w:tabs>
          <w:tab w:val="left" w:pos="9720"/>
        </w:tabs>
        <w:rPr>
          <w:b/>
          <w:bCs/>
          <w:sz w:val="24"/>
          <w:szCs w:val="24"/>
        </w:rPr>
      </w:pPr>
    </w:p>
    <w:p w14:paraId="595D4799" w14:textId="6A90A29A" w:rsidR="00116219" w:rsidRDefault="00116219" w:rsidP="00CC7874">
      <w:pPr>
        <w:tabs>
          <w:tab w:val="left" w:pos="9720"/>
        </w:tabs>
        <w:rPr>
          <w:b/>
          <w:bCs/>
          <w:sz w:val="24"/>
          <w:szCs w:val="24"/>
        </w:rPr>
      </w:pPr>
    </w:p>
    <w:p w14:paraId="49BAEEF9" w14:textId="72C506F6" w:rsidR="00116219" w:rsidRDefault="00116219" w:rsidP="00CC7874">
      <w:pPr>
        <w:tabs>
          <w:tab w:val="left" w:pos="9720"/>
        </w:tabs>
        <w:rPr>
          <w:b/>
          <w:bCs/>
          <w:sz w:val="24"/>
          <w:szCs w:val="24"/>
        </w:rPr>
      </w:pPr>
      <w:r>
        <w:rPr>
          <w:noProof/>
        </w:rPr>
        <w:lastRenderedPageBreak/>
        <w:drawing>
          <wp:inline distT="0" distB="0" distL="0" distR="0" wp14:anchorId="386B46C8" wp14:editId="6D6C6755">
            <wp:extent cx="6646545" cy="39046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46545" cy="3904615"/>
                    </a:xfrm>
                    <a:prstGeom prst="rect">
                      <a:avLst/>
                    </a:prstGeom>
                    <a:noFill/>
                    <a:ln>
                      <a:noFill/>
                    </a:ln>
                  </pic:spPr>
                </pic:pic>
              </a:graphicData>
            </a:graphic>
          </wp:inline>
        </w:drawing>
      </w:r>
    </w:p>
    <w:p w14:paraId="0BA8F88B" w14:textId="22562F4E" w:rsidR="00116219" w:rsidRDefault="00116219" w:rsidP="00CC7874">
      <w:pPr>
        <w:tabs>
          <w:tab w:val="left" w:pos="9720"/>
        </w:tabs>
        <w:rPr>
          <w:b/>
          <w:bCs/>
          <w:sz w:val="24"/>
          <w:szCs w:val="24"/>
        </w:rPr>
      </w:pPr>
      <w:r>
        <w:rPr>
          <w:noProof/>
        </w:rPr>
        <w:lastRenderedPageBreak/>
        <w:drawing>
          <wp:inline distT="0" distB="0" distL="0" distR="0" wp14:anchorId="03F51F60" wp14:editId="3776A1E1">
            <wp:extent cx="5890260" cy="5905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90260" cy="5905500"/>
                    </a:xfrm>
                    <a:prstGeom prst="rect">
                      <a:avLst/>
                    </a:prstGeom>
                    <a:noFill/>
                    <a:ln>
                      <a:noFill/>
                    </a:ln>
                  </pic:spPr>
                </pic:pic>
              </a:graphicData>
            </a:graphic>
          </wp:inline>
        </w:drawing>
      </w:r>
    </w:p>
    <w:p w14:paraId="5F6188F1" w14:textId="3BCF7BF0" w:rsidR="00116219" w:rsidRDefault="00116219" w:rsidP="00CC7874">
      <w:pPr>
        <w:tabs>
          <w:tab w:val="left" w:pos="9720"/>
        </w:tabs>
        <w:rPr>
          <w:b/>
          <w:bCs/>
          <w:sz w:val="24"/>
          <w:szCs w:val="24"/>
        </w:rPr>
      </w:pPr>
    </w:p>
    <w:p w14:paraId="4BBBDF88" w14:textId="77777777" w:rsidR="008B64F7" w:rsidRDefault="008B64F7" w:rsidP="00CC7874">
      <w:pPr>
        <w:tabs>
          <w:tab w:val="left" w:pos="9720"/>
        </w:tabs>
        <w:rPr>
          <w:b/>
          <w:bCs/>
          <w:sz w:val="24"/>
          <w:szCs w:val="24"/>
        </w:rPr>
      </w:pPr>
    </w:p>
    <w:p w14:paraId="706BC46B" w14:textId="77777777" w:rsidR="008B64F7" w:rsidRDefault="008B64F7" w:rsidP="00CC7874">
      <w:pPr>
        <w:tabs>
          <w:tab w:val="left" w:pos="9720"/>
        </w:tabs>
        <w:rPr>
          <w:b/>
          <w:bCs/>
          <w:sz w:val="24"/>
          <w:szCs w:val="24"/>
        </w:rPr>
      </w:pPr>
    </w:p>
    <w:p w14:paraId="51ADBCEF" w14:textId="77777777" w:rsidR="008B64F7" w:rsidRDefault="008B64F7" w:rsidP="00CC7874">
      <w:pPr>
        <w:tabs>
          <w:tab w:val="left" w:pos="9720"/>
        </w:tabs>
        <w:rPr>
          <w:b/>
          <w:bCs/>
          <w:sz w:val="24"/>
          <w:szCs w:val="24"/>
        </w:rPr>
      </w:pPr>
    </w:p>
    <w:p w14:paraId="5D6A3342" w14:textId="77777777" w:rsidR="008B64F7" w:rsidRDefault="008B64F7" w:rsidP="00CC7874">
      <w:pPr>
        <w:tabs>
          <w:tab w:val="left" w:pos="9720"/>
        </w:tabs>
        <w:rPr>
          <w:b/>
          <w:bCs/>
          <w:sz w:val="24"/>
          <w:szCs w:val="24"/>
        </w:rPr>
      </w:pPr>
    </w:p>
    <w:p w14:paraId="20660D83" w14:textId="77777777" w:rsidR="008B64F7" w:rsidRDefault="008B64F7" w:rsidP="00CC7874">
      <w:pPr>
        <w:tabs>
          <w:tab w:val="left" w:pos="9720"/>
        </w:tabs>
        <w:rPr>
          <w:b/>
          <w:bCs/>
          <w:sz w:val="24"/>
          <w:szCs w:val="24"/>
        </w:rPr>
      </w:pPr>
    </w:p>
    <w:p w14:paraId="40A64B80" w14:textId="77777777" w:rsidR="008B64F7" w:rsidRDefault="008B64F7" w:rsidP="00CC7874">
      <w:pPr>
        <w:tabs>
          <w:tab w:val="left" w:pos="9720"/>
        </w:tabs>
        <w:rPr>
          <w:b/>
          <w:bCs/>
          <w:sz w:val="24"/>
          <w:szCs w:val="24"/>
        </w:rPr>
      </w:pPr>
    </w:p>
    <w:p w14:paraId="30D48932" w14:textId="77777777" w:rsidR="008B64F7" w:rsidRDefault="008B64F7" w:rsidP="00CC7874">
      <w:pPr>
        <w:tabs>
          <w:tab w:val="left" w:pos="9720"/>
        </w:tabs>
        <w:rPr>
          <w:b/>
          <w:bCs/>
          <w:sz w:val="24"/>
          <w:szCs w:val="24"/>
        </w:rPr>
      </w:pPr>
    </w:p>
    <w:p w14:paraId="6D7A018D" w14:textId="77777777" w:rsidR="008B64F7" w:rsidRDefault="008B64F7" w:rsidP="00CC7874">
      <w:pPr>
        <w:tabs>
          <w:tab w:val="left" w:pos="9720"/>
        </w:tabs>
        <w:rPr>
          <w:b/>
          <w:bCs/>
          <w:sz w:val="24"/>
          <w:szCs w:val="24"/>
        </w:rPr>
      </w:pPr>
    </w:p>
    <w:p w14:paraId="21D27FBB" w14:textId="64A01CB4" w:rsidR="00116219" w:rsidRDefault="00116219" w:rsidP="00CC7874">
      <w:pPr>
        <w:tabs>
          <w:tab w:val="left" w:pos="9720"/>
        </w:tabs>
        <w:rPr>
          <w:b/>
          <w:bCs/>
          <w:sz w:val="24"/>
          <w:szCs w:val="24"/>
        </w:rPr>
      </w:pPr>
      <w:r>
        <w:rPr>
          <w:b/>
          <w:bCs/>
          <w:sz w:val="24"/>
          <w:szCs w:val="24"/>
        </w:rPr>
        <w:t>Statistics</w:t>
      </w:r>
    </w:p>
    <w:p w14:paraId="3C9304F0" w14:textId="7C9A6818" w:rsidR="00116219" w:rsidRDefault="00116219" w:rsidP="008B64F7">
      <w:pPr>
        <w:tabs>
          <w:tab w:val="left" w:pos="9720"/>
        </w:tabs>
        <w:ind w:left="-851"/>
        <w:rPr>
          <w:b/>
          <w:bCs/>
          <w:sz w:val="24"/>
          <w:szCs w:val="24"/>
        </w:rPr>
      </w:pPr>
      <w:r>
        <w:rPr>
          <w:noProof/>
        </w:rPr>
        <w:drawing>
          <wp:inline distT="0" distB="0" distL="0" distR="0" wp14:anchorId="08F71AB6" wp14:editId="79CCB7F0">
            <wp:extent cx="6798945" cy="216953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809279" cy="2172829"/>
                    </a:xfrm>
                    <a:prstGeom prst="rect">
                      <a:avLst/>
                    </a:prstGeom>
                    <a:noFill/>
                    <a:ln>
                      <a:noFill/>
                    </a:ln>
                  </pic:spPr>
                </pic:pic>
              </a:graphicData>
            </a:graphic>
          </wp:inline>
        </w:drawing>
      </w:r>
    </w:p>
    <w:p w14:paraId="4A9853E2" w14:textId="50D6E5FC" w:rsidR="008B64F7" w:rsidRDefault="008B64F7" w:rsidP="008B64F7">
      <w:pPr>
        <w:tabs>
          <w:tab w:val="left" w:pos="9720"/>
        </w:tabs>
        <w:ind w:left="-851"/>
        <w:rPr>
          <w:b/>
          <w:bCs/>
          <w:sz w:val="24"/>
          <w:szCs w:val="24"/>
        </w:rPr>
      </w:pPr>
    </w:p>
    <w:p w14:paraId="5F41C910" w14:textId="457C1F9F" w:rsidR="008B64F7" w:rsidRDefault="008B64F7" w:rsidP="008B64F7">
      <w:pPr>
        <w:tabs>
          <w:tab w:val="left" w:pos="9720"/>
        </w:tabs>
        <w:ind w:left="-851"/>
        <w:rPr>
          <w:b/>
          <w:bCs/>
          <w:sz w:val="24"/>
          <w:szCs w:val="24"/>
        </w:rPr>
      </w:pPr>
      <w:r>
        <w:rPr>
          <w:noProof/>
        </w:rPr>
        <w:drawing>
          <wp:inline distT="0" distB="0" distL="0" distR="0" wp14:anchorId="4E61A710" wp14:editId="142C1F98">
            <wp:extent cx="6646545" cy="3063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46545" cy="3063240"/>
                    </a:xfrm>
                    <a:prstGeom prst="rect">
                      <a:avLst/>
                    </a:prstGeom>
                    <a:noFill/>
                    <a:ln>
                      <a:noFill/>
                    </a:ln>
                  </pic:spPr>
                </pic:pic>
              </a:graphicData>
            </a:graphic>
          </wp:inline>
        </w:drawing>
      </w:r>
    </w:p>
    <w:p w14:paraId="63F09A74" w14:textId="20623985" w:rsidR="008B64F7" w:rsidRDefault="008B64F7" w:rsidP="00CC7874">
      <w:pPr>
        <w:tabs>
          <w:tab w:val="left" w:pos="9720"/>
        </w:tabs>
        <w:rPr>
          <w:b/>
          <w:bCs/>
          <w:sz w:val="24"/>
          <w:szCs w:val="24"/>
        </w:rPr>
      </w:pPr>
    </w:p>
    <w:p w14:paraId="12B902A9" w14:textId="77777777" w:rsidR="008B64F7" w:rsidRDefault="008B64F7" w:rsidP="00CC7874">
      <w:pPr>
        <w:tabs>
          <w:tab w:val="left" w:pos="9720"/>
        </w:tabs>
        <w:rPr>
          <w:b/>
          <w:bCs/>
          <w:sz w:val="24"/>
          <w:szCs w:val="24"/>
        </w:rPr>
      </w:pPr>
    </w:p>
    <w:p w14:paraId="64DB59F7" w14:textId="77777777" w:rsidR="008B64F7" w:rsidRDefault="008B64F7" w:rsidP="00CC7874">
      <w:pPr>
        <w:tabs>
          <w:tab w:val="left" w:pos="9720"/>
        </w:tabs>
        <w:rPr>
          <w:b/>
          <w:bCs/>
          <w:sz w:val="24"/>
          <w:szCs w:val="24"/>
        </w:rPr>
      </w:pPr>
    </w:p>
    <w:p w14:paraId="6F31CC36" w14:textId="77777777" w:rsidR="008B64F7" w:rsidRDefault="008B64F7" w:rsidP="00CC7874">
      <w:pPr>
        <w:tabs>
          <w:tab w:val="left" w:pos="9720"/>
        </w:tabs>
        <w:rPr>
          <w:b/>
          <w:bCs/>
          <w:sz w:val="24"/>
          <w:szCs w:val="24"/>
        </w:rPr>
      </w:pPr>
    </w:p>
    <w:p w14:paraId="5742C47D" w14:textId="77777777" w:rsidR="008B64F7" w:rsidRDefault="008B64F7" w:rsidP="00CC7874">
      <w:pPr>
        <w:tabs>
          <w:tab w:val="left" w:pos="9720"/>
        </w:tabs>
        <w:rPr>
          <w:b/>
          <w:bCs/>
          <w:sz w:val="24"/>
          <w:szCs w:val="24"/>
        </w:rPr>
      </w:pPr>
    </w:p>
    <w:p w14:paraId="31010016" w14:textId="77777777" w:rsidR="008B64F7" w:rsidRDefault="008B64F7" w:rsidP="00CC7874">
      <w:pPr>
        <w:tabs>
          <w:tab w:val="left" w:pos="9720"/>
        </w:tabs>
        <w:rPr>
          <w:b/>
          <w:bCs/>
          <w:sz w:val="24"/>
          <w:szCs w:val="24"/>
        </w:rPr>
      </w:pPr>
    </w:p>
    <w:p w14:paraId="734573F0" w14:textId="3778D144" w:rsidR="008B64F7" w:rsidRDefault="008B64F7" w:rsidP="00CC7874">
      <w:pPr>
        <w:tabs>
          <w:tab w:val="left" w:pos="9720"/>
        </w:tabs>
        <w:rPr>
          <w:b/>
          <w:bCs/>
          <w:sz w:val="24"/>
          <w:szCs w:val="24"/>
        </w:rPr>
      </w:pPr>
      <w:r>
        <w:rPr>
          <w:b/>
          <w:bCs/>
          <w:sz w:val="24"/>
          <w:szCs w:val="24"/>
        </w:rPr>
        <w:lastRenderedPageBreak/>
        <w:t>Write a Message</w:t>
      </w:r>
    </w:p>
    <w:p w14:paraId="2D7C7EC9" w14:textId="0E6D126E" w:rsidR="008B64F7" w:rsidRDefault="008B64F7" w:rsidP="00CC7874">
      <w:pPr>
        <w:tabs>
          <w:tab w:val="left" w:pos="9720"/>
        </w:tabs>
        <w:rPr>
          <w:b/>
          <w:bCs/>
          <w:sz w:val="24"/>
          <w:szCs w:val="24"/>
        </w:rPr>
      </w:pPr>
      <w:r>
        <w:rPr>
          <w:noProof/>
        </w:rPr>
        <w:drawing>
          <wp:inline distT="0" distB="0" distL="0" distR="0" wp14:anchorId="4D5F1DF4" wp14:editId="49E86995">
            <wp:extent cx="2948940" cy="4419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48940" cy="4419600"/>
                    </a:xfrm>
                    <a:prstGeom prst="rect">
                      <a:avLst/>
                    </a:prstGeom>
                    <a:noFill/>
                    <a:ln>
                      <a:noFill/>
                    </a:ln>
                  </pic:spPr>
                </pic:pic>
              </a:graphicData>
            </a:graphic>
          </wp:inline>
        </w:drawing>
      </w:r>
    </w:p>
    <w:p w14:paraId="0968AF8D" w14:textId="1023606F" w:rsidR="008B64F7" w:rsidRDefault="008B64F7" w:rsidP="00CC7874">
      <w:pPr>
        <w:tabs>
          <w:tab w:val="left" w:pos="9720"/>
        </w:tabs>
        <w:rPr>
          <w:b/>
          <w:bCs/>
          <w:sz w:val="24"/>
          <w:szCs w:val="24"/>
        </w:rPr>
      </w:pPr>
    </w:p>
    <w:p w14:paraId="6C80B66D" w14:textId="16992D83" w:rsidR="008B64F7" w:rsidRDefault="008B64F7" w:rsidP="00CC7874">
      <w:pPr>
        <w:tabs>
          <w:tab w:val="left" w:pos="9720"/>
        </w:tabs>
        <w:rPr>
          <w:b/>
          <w:bCs/>
          <w:sz w:val="24"/>
          <w:szCs w:val="24"/>
        </w:rPr>
      </w:pPr>
      <w:r>
        <w:rPr>
          <w:b/>
          <w:bCs/>
          <w:sz w:val="24"/>
          <w:szCs w:val="24"/>
        </w:rPr>
        <w:t>LOGIN/REGISTER</w:t>
      </w:r>
    </w:p>
    <w:p w14:paraId="0D73BDCE" w14:textId="3D6626D7" w:rsidR="008B64F7" w:rsidRPr="00297124" w:rsidRDefault="008B64F7" w:rsidP="008B64F7">
      <w:pPr>
        <w:tabs>
          <w:tab w:val="left" w:pos="9720"/>
        </w:tabs>
        <w:ind w:left="-709"/>
        <w:rPr>
          <w:b/>
          <w:bCs/>
          <w:sz w:val="24"/>
          <w:szCs w:val="24"/>
        </w:rPr>
      </w:pPr>
      <w:r>
        <w:rPr>
          <w:noProof/>
        </w:rPr>
        <w:drawing>
          <wp:inline distT="0" distB="0" distL="0" distR="0" wp14:anchorId="795EED36" wp14:editId="46FB8D06">
            <wp:extent cx="6646545" cy="28448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646545" cy="2844800"/>
                    </a:xfrm>
                    <a:prstGeom prst="rect">
                      <a:avLst/>
                    </a:prstGeom>
                    <a:noFill/>
                    <a:ln>
                      <a:noFill/>
                    </a:ln>
                  </pic:spPr>
                </pic:pic>
              </a:graphicData>
            </a:graphic>
          </wp:inline>
        </w:drawing>
      </w:r>
    </w:p>
    <w:sectPr w:rsidR="008B64F7" w:rsidRPr="00297124" w:rsidSect="00CC7874">
      <w:headerReference w:type="default" r:id="rId71"/>
      <w:pgSz w:w="12240" w:h="15840"/>
      <w:pgMar w:top="851" w:right="333" w:bottom="1440" w:left="1440" w:header="567" w:footer="62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B53F14" w14:textId="77777777" w:rsidR="00BF5613" w:rsidRDefault="00BF5613" w:rsidP="00B555E2">
      <w:pPr>
        <w:spacing w:after="0" w:line="240" w:lineRule="auto"/>
      </w:pPr>
      <w:r>
        <w:separator/>
      </w:r>
    </w:p>
  </w:endnote>
  <w:endnote w:type="continuationSeparator" w:id="0">
    <w:p w14:paraId="7DE8DFDA" w14:textId="77777777" w:rsidR="00BF5613" w:rsidRDefault="00BF5613" w:rsidP="00B555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C5C778" w14:textId="77777777" w:rsidR="00BF5613" w:rsidRDefault="00BF5613" w:rsidP="00B555E2">
      <w:pPr>
        <w:spacing w:after="0" w:line="240" w:lineRule="auto"/>
      </w:pPr>
      <w:r>
        <w:separator/>
      </w:r>
    </w:p>
  </w:footnote>
  <w:footnote w:type="continuationSeparator" w:id="0">
    <w:p w14:paraId="5DC43843" w14:textId="77777777" w:rsidR="00BF5613" w:rsidRDefault="00BF5613" w:rsidP="00B555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78DD0" w14:textId="684EF98E" w:rsidR="00B555E2" w:rsidRPr="00B555E2" w:rsidRDefault="00B555E2" w:rsidP="00B555E2">
    <w:pPr>
      <w:rPr>
        <w:rFonts w:ascii="Consolas" w:hAnsi="Consolas"/>
        <w:lang w:val="en-GB"/>
      </w:rPr>
    </w:pPr>
    <w:r>
      <w:rPr>
        <w:lang w:val="en-GB"/>
      </w:rPr>
      <w:t xml:space="preserve">              </w:t>
    </w:r>
    <w:r w:rsidRPr="00B555E2">
      <w:rPr>
        <w:rFonts w:ascii="Consolas" w:hAnsi="Consolas"/>
        <w:lang w:val="en-GB"/>
      </w:rPr>
      <w:t xml:space="preserve">   </w:t>
    </w:r>
    <w:r>
      <w:rPr>
        <w:rFonts w:ascii="Consolas" w:hAnsi="Consolas"/>
        <w:lang w:val="en-GB"/>
      </w:rPr>
      <w:t xml:space="preserve"> </w:t>
    </w:r>
    <w:r w:rsidRPr="00B555E2">
      <w:rPr>
        <w:rFonts w:ascii="Consolas" w:hAnsi="Consolas"/>
        <w:lang w:val="en-GB"/>
      </w:rPr>
      <w:t xml:space="preserve"> Glamour Too Beauty Supply Requirements Specification</w:t>
    </w:r>
  </w:p>
  <w:p w14:paraId="53B618ED" w14:textId="74181989" w:rsidR="00B555E2" w:rsidRPr="00B555E2" w:rsidRDefault="00B555E2">
    <w:pPr>
      <w:pStyle w:val="Header"/>
      <w:rPr>
        <w:lang w:val="en-G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5510F"/>
    <w:multiLevelType w:val="hybridMultilevel"/>
    <w:tmpl w:val="0088A3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810DCC"/>
    <w:multiLevelType w:val="hybridMultilevel"/>
    <w:tmpl w:val="DB6A0C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B66B92"/>
    <w:multiLevelType w:val="hybridMultilevel"/>
    <w:tmpl w:val="1DD021CA"/>
    <w:lvl w:ilvl="0" w:tplc="04090009">
      <w:start w:val="1"/>
      <w:numFmt w:val="bullet"/>
      <w:lvlText w:val=""/>
      <w:lvlJc w:val="left"/>
      <w:pPr>
        <w:ind w:left="917" w:hanging="360"/>
      </w:pPr>
      <w:rPr>
        <w:rFonts w:ascii="Wingdings" w:hAnsi="Wingdings" w:hint="default"/>
      </w:rPr>
    </w:lvl>
    <w:lvl w:ilvl="1" w:tplc="04090003" w:tentative="1">
      <w:start w:val="1"/>
      <w:numFmt w:val="bullet"/>
      <w:lvlText w:val="o"/>
      <w:lvlJc w:val="left"/>
      <w:pPr>
        <w:ind w:left="1637" w:hanging="360"/>
      </w:pPr>
      <w:rPr>
        <w:rFonts w:ascii="Courier New" w:hAnsi="Courier New" w:cs="Courier New" w:hint="default"/>
      </w:rPr>
    </w:lvl>
    <w:lvl w:ilvl="2" w:tplc="04090005" w:tentative="1">
      <w:start w:val="1"/>
      <w:numFmt w:val="bullet"/>
      <w:lvlText w:val=""/>
      <w:lvlJc w:val="left"/>
      <w:pPr>
        <w:ind w:left="2357" w:hanging="360"/>
      </w:pPr>
      <w:rPr>
        <w:rFonts w:ascii="Wingdings" w:hAnsi="Wingdings" w:hint="default"/>
      </w:rPr>
    </w:lvl>
    <w:lvl w:ilvl="3" w:tplc="04090001" w:tentative="1">
      <w:start w:val="1"/>
      <w:numFmt w:val="bullet"/>
      <w:lvlText w:val=""/>
      <w:lvlJc w:val="left"/>
      <w:pPr>
        <w:ind w:left="3077" w:hanging="360"/>
      </w:pPr>
      <w:rPr>
        <w:rFonts w:ascii="Symbol" w:hAnsi="Symbol" w:hint="default"/>
      </w:rPr>
    </w:lvl>
    <w:lvl w:ilvl="4" w:tplc="04090003" w:tentative="1">
      <w:start w:val="1"/>
      <w:numFmt w:val="bullet"/>
      <w:lvlText w:val="o"/>
      <w:lvlJc w:val="left"/>
      <w:pPr>
        <w:ind w:left="3797" w:hanging="360"/>
      </w:pPr>
      <w:rPr>
        <w:rFonts w:ascii="Courier New" w:hAnsi="Courier New" w:cs="Courier New" w:hint="default"/>
      </w:rPr>
    </w:lvl>
    <w:lvl w:ilvl="5" w:tplc="04090005" w:tentative="1">
      <w:start w:val="1"/>
      <w:numFmt w:val="bullet"/>
      <w:lvlText w:val=""/>
      <w:lvlJc w:val="left"/>
      <w:pPr>
        <w:ind w:left="4517" w:hanging="360"/>
      </w:pPr>
      <w:rPr>
        <w:rFonts w:ascii="Wingdings" w:hAnsi="Wingdings" w:hint="default"/>
      </w:rPr>
    </w:lvl>
    <w:lvl w:ilvl="6" w:tplc="04090001" w:tentative="1">
      <w:start w:val="1"/>
      <w:numFmt w:val="bullet"/>
      <w:lvlText w:val=""/>
      <w:lvlJc w:val="left"/>
      <w:pPr>
        <w:ind w:left="5237" w:hanging="360"/>
      </w:pPr>
      <w:rPr>
        <w:rFonts w:ascii="Symbol" w:hAnsi="Symbol" w:hint="default"/>
      </w:rPr>
    </w:lvl>
    <w:lvl w:ilvl="7" w:tplc="04090003" w:tentative="1">
      <w:start w:val="1"/>
      <w:numFmt w:val="bullet"/>
      <w:lvlText w:val="o"/>
      <w:lvlJc w:val="left"/>
      <w:pPr>
        <w:ind w:left="5957" w:hanging="360"/>
      </w:pPr>
      <w:rPr>
        <w:rFonts w:ascii="Courier New" w:hAnsi="Courier New" w:cs="Courier New" w:hint="default"/>
      </w:rPr>
    </w:lvl>
    <w:lvl w:ilvl="8" w:tplc="04090005" w:tentative="1">
      <w:start w:val="1"/>
      <w:numFmt w:val="bullet"/>
      <w:lvlText w:val=""/>
      <w:lvlJc w:val="left"/>
      <w:pPr>
        <w:ind w:left="6677" w:hanging="360"/>
      </w:pPr>
      <w:rPr>
        <w:rFonts w:ascii="Wingdings" w:hAnsi="Wingdings" w:hint="default"/>
      </w:rPr>
    </w:lvl>
  </w:abstractNum>
  <w:abstractNum w:abstractNumId="3" w15:restartNumberingAfterBreak="0">
    <w:nsid w:val="13375D3D"/>
    <w:multiLevelType w:val="hybridMultilevel"/>
    <w:tmpl w:val="8E643C6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8D2418"/>
    <w:multiLevelType w:val="hybridMultilevel"/>
    <w:tmpl w:val="AB5EAD3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E0D20D1"/>
    <w:multiLevelType w:val="hybridMultilevel"/>
    <w:tmpl w:val="732CBDA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FD41DC"/>
    <w:multiLevelType w:val="hybridMultilevel"/>
    <w:tmpl w:val="D9C0488E"/>
    <w:lvl w:ilvl="0" w:tplc="A15CDF0E">
      <w:start w:val="1"/>
      <w:numFmt w:val="lowerLetter"/>
      <w:lvlText w:val="%1."/>
      <w:lvlJc w:val="left"/>
      <w:pPr>
        <w:ind w:left="163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E40B36"/>
    <w:multiLevelType w:val="hybridMultilevel"/>
    <w:tmpl w:val="B176B19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31EF498A"/>
    <w:multiLevelType w:val="hybridMultilevel"/>
    <w:tmpl w:val="6F5CB4D8"/>
    <w:lvl w:ilvl="0" w:tplc="C4C652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AA550C"/>
    <w:multiLevelType w:val="hybridMultilevel"/>
    <w:tmpl w:val="F9BC55AE"/>
    <w:lvl w:ilvl="0" w:tplc="04090009">
      <w:start w:val="1"/>
      <w:numFmt w:val="bullet"/>
      <w:lvlText w:val=""/>
      <w:lvlJc w:val="left"/>
      <w:pPr>
        <w:ind w:left="1488" w:hanging="360"/>
      </w:pPr>
      <w:rPr>
        <w:rFonts w:ascii="Wingdings" w:hAnsi="Wingdings" w:hint="default"/>
      </w:rPr>
    </w:lvl>
    <w:lvl w:ilvl="1" w:tplc="04090003" w:tentative="1">
      <w:start w:val="1"/>
      <w:numFmt w:val="bullet"/>
      <w:lvlText w:val="o"/>
      <w:lvlJc w:val="left"/>
      <w:pPr>
        <w:ind w:left="2208" w:hanging="360"/>
      </w:pPr>
      <w:rPr>
        <w:rFonts w:ascii="Courier New" w:hAnsi="Courier New" w:cs="Courier New" w:hint="default"/>
      </w:rPr>
    </w:lvl>
    <w:lvl w:ilvl="2" w:tplc="04090005" w:tentative="1">
      <w:start w:val="1"/>
      <w:numFmt w:val="bullet"/>
      <w:lvlText w:val=""/>
      <w:lvlJc w:val="left"/>
      <w:pPr>
        <w:ind w:left="2928" w:hanging="360"/>
      </w:pPr>
      <w:rPr>
        <w:rFonts w:ascii="Wingdings" w:hAnsi="Wingdings" w:hint="default"/>
      </w:rPr>
    </w:lvl>
    <w:lvl w:ilvl="3" w:tplc="04090001" w:tentative="1">
      <w:start w:val="1"/>
      <w:numFmt w:val="bullet"/>
      <w:lvlText w:val=""/>
      <w:lvlJc w:val="left"/>
      <w:pPr>
        <w:ind w:left="3648" w:hanging="360"/>
      </w:pPr>
      <w:rPr>
        <w:rFonts w:ascii="Symbol" w:hAnsi="Symbol" w:hint="default"/>
      </w:rPr>
    </w:lvl>
    <w:lvl w:ilvl="4" w:tplc="04090003" w:tentative="1">
      <w:start w:val="1"/>
      <w:numFmt w:val="bullet"/>
      <w:lvlText w:val="o"/>
      <w:lvlJc w:val="left"/>
      <w:pPr>
        <w:ind w:left="4368" w:hanging="360"/>
      </w:pPr>
      <w:rPr>
        <w:rFonts w:ascii="Courier New" w:hAnsi="Courier New" w:cs="Courier New" w:hint="default"/>
      </w:rPr>
    </w:lvl>
    <w:lvl w:ilvl="5" w:tplc="04090005" w:tentative="1">
      <w:start w:val="1"/>
      <w:numFmt w:val="bullet"/>
      <w:lvlText w:val=""/>
      <w:lvlJc w:val="left"/>
      <w:pPr>
        <w:ind w:left="5088" w:hanging="360"/>
      </w:pPr>
      <w:rPr>
        <w:rFonts w:ascii="Wingdings" w:hAnsi="Wingdings" w:hint="default"/>
      </w:rPr>
    </w:lvl>
    <w:lvl w:ilvl="6" w:tplc="04090001" w:tentative="1">
      <w:start w:val="1"/>
      <w:numFmt w:val="bullet"/>
      <w:lvlText w:val=""/>
      <w:lvlJc w:val="left"/>
      <w:pPr>
        <w:ind w:left="5808" w:hanging="360"/>
      </w:pPr>
      <w:rPr>
        <w:rFonts w:ascii="Symbol" w:hAnsi="Symbol" w:hint="default"/>
      </w:rPr>
    </w:lvl>
    <w:lvl w:ilvl="7" w:tplc="04090003" w:tentative="1">
      <w:start w:val="1"/>
      <w:numFmt w:val="bullet"/>
      <w:lvlText w:val="o"/>
      <w:lvlJc w:val="left"/>
      <w:pPr>
        <w:ind w:left="6528" w:hanging="360"/>
      </w:pPr>
      <w:rPr>
        <w:rFonts w:ascii="Courier New" w:hAnsi="Courier New" w:cs="Courier New" w:hint="default"/>
      </w:rPr>
    </w:lvl>
    <w:lvl w:ilvl="8" w:tplc="04090005" w:tentative="1">
      <w:start w:val="1"/>
      <w:numFmt w:val="bullet"/>
      <w:lvlText w:val=""/>
      <w:lvlJc w:val="left"/>
      <w:pPr>
        <w:ind w:left="7248" w:hanging="360"/>
      </w:pPr>
      <w:rPr>
        <w:rFonts w:ascii="Wingdings" w:hAnsi="Wingdings" w:hint="default"/>
      </w:rPr>
    </w:lvl>
  </w:abstractNum>
  <w:abstractNum w:abstractNumId="10" w15:restartNumberingAfterBreak="0">
    <w:nsid w:val="59351F45"/>
    <w:multiLevelType w:val="hybridMultilevel"/>
    <w:tmpl w:val="8D50B7BA"/>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1" w15:restartNumberingAfterBreak="0">
    <w:nsid w:val="66800F12"/>
    <w:multiLevelType w:val="hybridMultilevel"/>
    <w:tmpl w:val="A6F2FD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7404A49"/>
    <w:multiLevelType w:val="hybridMultilevel"/>
    <w:tmpl w:val="6D2E1C8E"/>
    <w:lvl w:ilvl="0" w:tplc="21D2CD5A">
      <w:start w:val="1"/>
      <w:numFmt w:val="decimal"/>
      <w:lvlText w:val="%1."/>
      <w:lvlJc w:val="left"/>
      <w:pPr>
        <w:ind w:left="-207" w:hanging="360"/>
      </w:pPr>
      <w:rPr>
        <w:rFonts w:hint="default"/>
      </w:rPr>
    </w:lvl>
    <w:lvl w:ilvl="1" w:tplc="04090019" w:tentative="1">
      <w:start w:val="1"/>
      <w:numFmt w:val="lowerLetter"/>
      <w:lvlText w:val="%2."/>
      <w:lvlJc w:val="left"/>
      <w:pPr>
        <w:ind w:left="513" w:hanging="360"/>
      </w:pPr>
    </w:lvl>
    <w:lvl w:ilvl="2" w:tplc="0409001B" w:tentative="1">
      <w:start w:val="1"/>
      <w:numFmt w:val="lowerRoman"/>
      <w:lvlText w:val="%3."/>
      <w:lvlJc w:val="right"/>
      <w:pPr>
        <w:ind w:left="1233" w:hanging="180"/>
      </w:pPr>
    </w:lvl>
    <w:lvl w:ilvl="3" w:tplc="0409000F" w:tentative="1">
      <w:start w:val="1"/>
      <w:numFmt w:val="decimal"/>
      <w:lvlText w:val="%4."/>
      <w:lvlJc w:val="left"/>
      <w:pPr>
        <w:ind w:left="1953" w:hanging="360"/>
      </w:pPr>
    </w:lvl>
    <w:lvl w:ilvl="4" w:tplc="04090019" w:tentative="1">
      <w:start w:val="1"/>
      <w:numFmt w:val="lowerLetter"/>
      <w:lvlText w:val="%5."/>
      <w:lvlJc w:val="left"/>
      <w:pPr>
        <w:ind w:left="2673" w:hanging="360"/>
      </w:pPr>
    </w:lvl>
    <w:lvl w:ilvl="5" w:tplc="0409001B" w:tentative="1">
      <w:start w:val="1"/>
      <w:numFmt w:val="lowerRoman"/>
      <w:lvlText w:val="%6."/>
      <w:lvlJc w:val="right"/>
      <w:pPr>
        <w:ind w:left="3393" w:hanging="180"/>
      </w:pPr>
    </w:lvl>
    <w:lvl w:ilvl="6" w:tplc="0409000F" w:tentative="1">
      <w:start w:val="1"/>
      <w:numFmt w:val="decimal"/>
      <w:lvlText w:val="%7."/>
      <w:lvlJc w:val="left"/>
      <w:pPr>
        <w:ind w:left="4113" w:hanging="360"/>
      </w:pPr>
    </w:lvl>
    <w:lvl w:ilvl="7" w:tplc="04090019" w:tentative="1">
      <w:start w:val="1"/>
      <w:numFmt w:val="lowerLetter"/>
      <w:lvlText w:val="%8."/>
      <w:lvlJc w:val="left"/>
      <w:pPr>
        <w:ind w:left="4833" w:hanging="360"/>
      </w:pPr>
    </w:lvl>
    <w:lvl w:ilvl="8" w:tplc="0409001B" w:tentative="1">
      <w:start w:val="1"/>
      <w:numFmt w:val="lowerRoman"/>
      <w:lvlText w:val="%9."/>
      <w:lvlJc w:val="right"/>
      <w:pPr>
        <w:ind w:left="5553" w:hanging="180"/>
      </w:pPr>
    </w:lvl>
  </w:abstractNum>
  <w:abstractNum w:abstractNumId="13" w15:restartNumberingAfterBreak="0">
    <w:nsid w:val="78250851"/>
    <w:multiLevelType w:val="hybridMultilevel"/>
    <w:tmpl w:val="66067434"/>
    <w:lvl w:ilvl="0" w:tplc="04090009">
      <w:start w:val="1"/>
      <w:numFmt w:val="bullet"/>
      <w:lvlText w:val=""/>
      <w:lvlJc w:val="left"/>
      <w:pPr>
        <w:ind w:left="1068" w:hanging="360"/>
      </w:pPr>
      <w:rPr>
        <w:rFonts w:ascii="Wingdings" w:hAnsi="Wingdings"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4" w15:restartNumberingAfterBreak="0">
    <w:nsid w:val="7B5D7E39"/>
    <w:multiLevelType w:val="hybridMultilevel"/>
    <w:tmpl w:val="3210187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C151072"/>
    <w:multiLevelType w:val="hybridMultilevel"/>
    <w:tmpl w:val="15D4D1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D3E1255"/>
    <w:multiLevelType w:val="hybridMultilevel"/>
    <w:tmpl w:val="F410BF90"/>
    <w:lvl w:ilvl="0" w:tplc="04090001">
      <w:start w:val="1"/>
      <w:numFmt w:val="bullet"/>
      <w:lvlText w:val=""/>
      <w:lvlJc w:val="left"/>
      <w:pPr>
        <w:ind w:left="1997" w:hanging="360"/>
      </w:pPr>
      <w:rPr>
        <w:rFonts w:ascii="Symbol" w:hAnsi="Symbol" w:hint="default"/>
      </w:rPr>
    </w:lvl>
    <w:lvl w:ilvl="1" w:tplc="04090003" w:tentative="1">
      <w:start w:val="1"/>
      <w:numFmt w:val="bullet"/>
      <w:lvlText w:val="o"/>
      <w:lvlJc w:val="left"/>
      <w:pPr>
        <w:ind w:left="2717" w:hanging="360"/>
      </w:pPr>
      <w:rPr>
        <w:rFonts w:ascii="Courier New" w:hAnsi="Courier New" w:cs="Courier New" w:hint="default"/>
      </w:rPr>
    </w:lvl>
    <w:lvl w:ilvl="2" w:tplc="04090005" w:tentative="1">
      <w:start w:val="1"/>
      <w:numFmt w:val="bullet"/>
      <w:lvlText w:val=""/>
      <w:lvlJc w:val="left"/>
      <w:pPr>
        <w:ind w:left="3437" w:hanging="360"/>
      </w:pPr>
      <w:rPr>
        <w:rFonts w:ascii="Wingdings" w:hAnsi="Wingdings" w:hint="default"/>
      </w:rPr>
    </w:lvl>
    <w:lvl w:ilvl="3" w:tplc="04090001" w:tentative="1">
      <w:start w:val="1"/>
      <w:numFmt w:val="bullet"/>
      <w:lvlText w:val=""/>
      <w:lvlJc w:val="left"/>
      <w:pPr>
        <w:ind w:left="4157" w:hanging="360"/>
      </w:pPr>
      <w:rPr>
        <w:rFonts w:ascii="Symbol" w:hAnsi="Symbol" w:hint="default"/>
      </w:rPr>
    </w:lvl>
    <w:lvl w:ilvl="4" w:tplc="04090003" w:tentative="1">
      <w:start w:val="1"/>
      <w:numFmt w:val="bullet"/>
      <w:lvlText w:val="o"/>
      <w:lvlJc w:val="left"/>
      <w:pPr>
        <w:ind w:left="4877" w:hanging="360"/>
      </w:pPr>
      <w:rPr>
        <w:rFonts w:ascii="Courier New" w:hAnsi="Courier New" w:cs="Courier New" w:hint="default"/>
      </w:rPr>
    </w:lvl>
    <w:lvl w:ilvl="5" w:tplc="04090005" w:tentative="1">
      <w:start w:val="1"/>
      <w:numFmt w:val="bullet"/>
      <w:lvlText w:val=""/>
      <w:lvlJc w:val="left"/>
      <w:pPr>
        <w:ind w:left="5597" w:hanging="360"/>
      </w:pPr>
      <w:rPr>
        <w:rFonts w:ascii="Wingdings" w:hAnsi="Wingdings" w:hint="default"/>
      </w:rPr>
    </w:lvl>
    <w:lvl w:ilvl="6" w:tplc="04090001" w:tentative="1">
      <w:start w:val="1"/>
      <w:numFmt w:val="bullet"/>
      <w:lvlText w:val=""/>
      <w:lvlJc w:val="left"/>
      <w:pPr>
        <w:ind w:left="6317" w:hanging="360"/>
      </w:pPr>
      <w:rPr>
        <w:rFonts w:ascii="Symbol" w:hAnsi="Symbol" w:hint="default"/>
      </w:rPr>
    </w:lvl>
    <w:lvl w:ilvl="7" w:tplc="04090003" w:tentative="1">
      <w:start w:val="1"/>
      <w:numFmt w:val="bullet"/>
      <w:lvlText w:val="o"/>
      <w:lvlJc w:val="left"/>
      <w:pPr>
        <w:ind w:left="7037" w:hanging="360"/>
      </w:pPr>
      <w:rPr>
        <w:rFonts w:ascii="Courier New" w:hAnsi="Courier New" w:cs="Courier New" w:hint="default"/>
      </w:rPr>
    </w:lvl>
    <w:lvl w:ilvl="8" w:tplc="04090005" w:tentative="1">
      <w:start w:val="1"/>
      <w:numFmt w:val="bullet"/>
      <w:lvlText w:val=""/>
      <w:lvlJc w:val="left"/>
      <w:pPr>
        <w:ind w:left="7757" w:hanging="360"/>
      </w:pPr>
      <w:rPr>
        <w:rFonts w:ascii="Wingdings" w:hAnsi="Wingdings" w:hint="default"/>
      </w:rPr>
    </w:lvl>
  </w:abstractNum>
  <w:abstractNum w:abstractNumId="17" w15:restartNumberingAfterBreak="0">
    <w:nsid w:val="7D951FAC"/>
    <w:multiLevelType w:val="hybridMultilevel"/>
    <w:tmpl w:val="0C08DF7A"/>
    <w:lvl w:ilvl="0" w:tplc="DEDA07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97960345">
    <w:abstractNumId w:val="12"/>
  </w:num>
  <w:num w:numId="2" w16cid:durableId="1671911906">
    <w:abstractNumId w:val="0"/>
  </w:num>
  <w:num w:numId="3" w16cid:durableId="425467572">
    <w:abstractNumId w:val="5"/>
  </w:num>
  <w:num w:numId="4" w16cid:durableId="992754281">
    <w:abstractNumId w:val="3"/>
  </w:num>
  <w:num w:numId="5" w16cid:durableId="1052314270">
    <w:abstractNumId w:val="13"/>
  </w:num>
  <w:num w:numId="6" w16cid:durableId="1827431623">
    <w:abstractNumId w:val="15"/>
  </w:num>
  <w:num w:numId="7" w16cid:durableId="1742095788">
    <w:abstractNumId w:val="2"/>
  </w:num>
  <w:num w:numId="8" w16cid:durableId="583801429">
    <w:abstractNumId w:val="10"/>
  </w:num>
  <w:num w:numId="9" w16cid:durableId="743774">
    <w:abstractNumId w:val="9"/>
  </w:num>
  <w:num w:numId="10" w16cid:durableId="1664234929">
    <w:abstractNumId w:val="1"/>
  </w:num>
  <w:num w:numId="11" w16cid:durableId="1368094399">
    <w:abstractNumId w:val="8"/>
  </w:num>
  <w:num w:numId="12" w16cid:durableId="1741714942">
    <w:abstractNumId w:val="11"/>
  </w:num>
  <w:num w:numId="13" w16cid:durableId="1093430525">
    <w:abstractNumId w:val="14"/>
  </w:num>
  <w:num w:numId="14" w16cid:durableId="269825859">
    <w:abstractNumId w:val="6"/>
  </w:num>
  <w:num w:numId="15" w16cid:durableId="1635480624">
    <w:abstractNumId w:val="4"/>
  </w:num>
  <w:num w:numId="16" w16cid:durableId="930743600">
    <w:abstractNumId w:val="7"/>
  </w:num>
  <w:num w:numId="17" w16cid:durableId="620452549">
    <w:abstractNumId w:val="16"/>
  </w:num>
  <w:num w:numId="18" w16cid:durableId="1138954326">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ejsi Bushi">
    <w15:presenceInfo w15:providerId="Windows Live" w15:userId="6c2dc7be71fb6f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555E2"/>
    <w:rsid w:val="00013736"/>
    <w:rsid w:val="000312A9"/>
    <w:rsid w:val="00076A54"/>
    <w:rsid w:val="00082A51"/>
    <w:rsid w:val="000920D5"/>
    <w:rsid w:val="000A4654"/>
    <w:rsid w:val="000A494B"/>
    <w:rsid w:val="000B4E59"/>
    <w:rsid w:val="00116219"/>
    <w:rsid w:val="00121349"/>
    <w:rsid w:val="00146A88"/>
    <w:rsid w:val="0015373A"/>
    <w:rsid w:val="00172A62"/>
    <w:rsid w:val="001922C9"/>
    <w:rsid w:val="001C5D0F"/>
    <w:rsid w:val="001D56CD"/>
    <w:rsid w:val="001F1C19"/>
    <w:rsid w:val="00282A9E"/>
    <w:rsid w:val="00297124"/>
    <w:rsid w:val="002A1E4B"/>
    <w:rsid w:val="002D5BA3"/>
    <w:rsid w:val="00306957"/>
    <w:rsid w:val="00365D04"/>
    <w:rsid w:val="00376F5E"/>
    <w:rsid w:val="00384CC8"/>
    <w:rsid w:val="003856F8"/>
    <w:rsid w:val="003E5941"/>
    <w:rsid w:val="00456C67"/>
    <w:rsid w:val="00460807"/>
    <w:rsid w:val="00464549"/>
    <w:rsid w:val="00485AD7"/>
    <w:rsid w:val="00494477"/>
    <w:rsid w:val="004E7923"/>
    <w:rsid w:val="0055242D"/>
    <w:rsid w:val="00585DB0"/>
    <w:rsid w:val="005C4817"/>
    <w:rsid w:val="005D019B"/>
    <w:rsid w:val="006272A6"/>
    <w:rsid w:val="006612A1"/>
    <w:rsid w:val="006705B9"/>
    <w:rsid w:val="006918D5"/>
    <w:rsid w:val="00695E97"/>
    <w:rsid w:val="006A5CBE"/>
    <w:rsid w:val="006C433F"/>
    <w:rsid w:val="006E516F"/>
    <w:rsid w:val="006E74F9"/>
    <w:rsid w:val="006F1503"/>
    <w:rsid w:val="006F4BA1"/>
    <w:rsid w:val="00714140"/>
    <w:rsid w:val="00725B45"/>
    <w:rsid w:val="00726015"/>
    <w:rsid w:val="00756A55"/>
    <w:rsid w:val="00780B3D"/>
    <w:rsid w:val="007C09E6"/>
    <w:rsid w:val="007E51B5"/>
    <w:rsid w:val="007F56E6"/>
    <w:rsid w:val="008111E6"/>
    <w:rsid w:val="008153C4"/>
    <w:rsid w:val="008558AB"/>
    <w:rsid w:val="0086755A"/>
    <w:rsid w:val="00874836"/>
    <w:rsid w:val="008B64F7"/>
    <w:rsid w:val="009451E1"/>
    <w:rsid w:val="009978E5"/>
    <w:rsid w:val="009A4920"/>
    <w:rsid w:val="009E30A8"/>
    <w:rsid w:val="00A452CF"/>
    <w:rsid w:val="00A74CC6"/>
    <w:rsid w:val="00AA6061"/>
    <w:rsid w:val="00AF41AE"/>
    <w:rsid w:val="00B02096"/>
    <w:rsid w:val="00B058FD"/>
    <w:rsid w:val="00B07E0E"/>
    <w:rsid w:val="00B24068"/>
    <w:rsid w:val="00B25B8D"/>
    <w:rsid w:val="00B529B0"/>
    <w:rsid w:val="00B555E2"/>
    <w:rsid w:val="00B6257D"/>
    <w:rsid w:val="00B729C5"/>
    <w:rsid w:val="00BB021F"/>
    <w:rsid w:val="00BF5613"/>
    <w:rsid w:val="00C376EF"/>
    <w:rsid w:val="00C40D6B"/>
    <w:rsid w:val="00C87BAF"/>
    <w:rsid w:val="00C9643F"/>
    <w:rsid w:val="00CA7460"/>
    <w:rsid w:val="00CC5C3F"/>
    <w:rsid w:val="00CC6D66"/>
    <w:rsid w:val="00CC7874"/>
    <w:rsid w:val="00CF4059"/>
    <w:rsid w:val="00D03F52"/>
    <w:rsid w:val="00D0787A"/>
    <w:rsid w:val="00D07AC4"/>
    <w:rsid w:val="00D733BE"/>
    <w:rsid w:val="00D8633E"/>
    <w:rsid w:val="00DB4D60"/>
    <w:rsid w:val="00DC5B1F"/>
    <w:rsid w:val="00DF0446"/>
    <w:rsid w:val="00E206AB"/>
    <w:rsid w:val="00E41F19"/>
    <w:rsid w:val="00E57B7A"/>
    <w:rsid w:val="00EB4B1A"/>
    <w:rsid w:val="00EC7A64"/>
    <w:rsid w:val="00EC7D35"/>
    <w:rsid w:val="00EF5AAB"/>
    <w:rsid w:val="00F068E4"/>
    <w:rsid w:val="00F53D5D"/>
    <w:rsid w:val="00F644F5"/>
    <w:rsid w:val="00F93896"/>
    <w:rsid w:val="00FA3988"/>
    <w:rsid w:val="00FC78DB"/>
    <w:rsid w:val="00FE6BE9"/>
    <w:rsid w:val="00FF58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34C73F"/>
  <w15:docId w15:val="{C651C2FA-54D5-4907-9592-9D71FAA2CD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C433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A606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705B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6080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555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55E2"/>
  </w:style>
  <w:style w:type="paragraph" w:styleId="Footer">
    <w:name w:val="footer"/>
    <w:basedOn w:val="Normal"/>
    <w:link w:val="FooterChar"/>
    <w:uiPriority w:val="99"/>
    <w:unhideWhenUsed/>
    <w:rsid w:val="00B555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55E2"/>
  </w:style>
  <w:style w:type="paragraph" w:styleId="ListParagraph">
    <w:name w:val="List Paragraph"/>
    <w:basedOn w:val="Normal"/>
    <w:uiPriority w:val="34"/>
    <w:qFormat/>
    <w:rsid w:val="00BB021F"/>
    <w:pPr>
      <w:ind w:left="720"/>
      <w:contextualSpacing/>
    </w:pPr>
  </w:style>
  <w:style w:type="character" w:customStyle="1" w:styleId="Heading1Char">
    <w:name w:val="Heading 1 Char"/>
    <w:basedOn w:val="DefaultParagraphFont"/>
    <w:link w:val="Heading1"/>
    <w:uiPriority w:val="9"/>
    <w:rsid w:val="006C433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C433F"/>
    <w:pPr>
      <w:outlineLvl w:val="9"/>
    </w:pPr>
  </w:style>
  <w:style w:type="paragraph" w:styleId="TOC2">
    <w:name w:val="toc 2"/>
    <w:basedOn w:val="Normal"/>
    <w:next w:val="Normal"/>
    <w:autoRedefine/>
    <w:uiPriority w:val="39"/>
    <w:unhideWhenUsed/>
    <w:rsid w:val="006C433F"/>
    <w:pPr>
      <w:spacing w:after="0"/>
      <w:ind w:left="220"/>
    </w:pPr>
    <w:rPr>
      <w:rFonts w:cstheme="minorHAnsi"/>
      <w:smallCaps/>
      <w:sz w:val="20"/>
      <w:szCs w:val="20"/>
    </w:rPr>
  </w:style>
  <w:style w:type="paragraph" w:styleId="TOC1">
    <w:name w:val="toc 1"/>
    <w:basedOn w:val="Normal"/>
    <w:next w:val="Normal"/>
    <w:autoRedefine/>
    <w:uiPriority w:val="39"/>
    <w:unhideWhenUsed/>
    <w:rsid w:val="006C433F"/>
    <w:pPr>
      <w:spacing w:before="120" w:after="120"/>
    </w:pPr>
    <w:rPr>
      <w:rFonts w:cstheme="minorHAnsi"/>
      <w:b/>
      <w:bCs/>
      <w:caps/>
      <w:sz w:val="20"/>
      <w:szCs w:val="20"/>
    </w:rPr>
  </w:style>
  <w:style w:type="paragraph" w:styleId="TOC3">
    <w:name w:val="toc 3"/>
    <w:basedOn w:val="Normal"/>
    <w:next w:val="Normal"/>
    <w:autoRedefine/>
    <w:uiPriority w:val="39"/>
    <w:unhideWhenUsed/>
    <w:rsid w:val="006C433F"/>
    <w:pPr>
      <w:spacing w:after="0"/>
      <w:ind w:left="440"/>
    </w:pPr>
    <w:rPr>
      <w:rFonts w:cstheme="minorHAnsi"/>
      <w:i/>
      <w:iCs/>
      <w:sz w:val="20"/>
      <w:szCs w:val="20"/>
    </w:rPr>
  </w:style>
  <w:style w:type="table" w:styleId="TableGrid">
    <w:name w:val="Table Grid"/>
    <w:basedOn w:val="TableNormal"/>
    <w:uiPriority w:val="39"/>
    <w:rsid w:val="008111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5242D"/>
    <w:rPr>
      <w:color w:val="0563C1" w:themeColor="hyperlink"/>
      <w:u w:val="single"/>
    </w:rPr>
  </w:style>
  <w:style w:type="paragraph" w:styleId="TOC4">
    <w:name w:val="toc 4"/>
    <w:basedOn w:val="Normal"/>
    <w:next w:val="Normal"/>
    <w:autoRedefine/>
    <w:uiPriority w:val="39"/>
    <w:unhideWhenUsed/>
    <w:rsid w:val="0055242D"/>
    <w:pPr>
      <w:spacing w:after="0"/>
      <w:ind w:left="660"/>
    </w:pPr>
    <w:rPr>
      <w:rFonts w:cstheme="minorHAnsi"/>
      <w:sz w:val="18"/>
      <w:szCs w:val="18"/>
    </w:rPr>
  </w:style>
  <w:style w:type="paragraph" w:styleId="TOC5">
    <w:name w:val="toc 5"/>
    <w:basedOn w:val="Normal"/>
    <w:next w:val="Normal"/>
    <w:autoRedefine/>
    <w:uiPriority w:val="39"/>
    <w:unhideWhenUsed/>
    <w:rsid w:val="0055242D"/>
    <w:pPr>
      <w:spacing w:after="0"/>
      <w:ind w:left="880"/>
    </w:pPr>
    <w:rPr>
      <w:rFonts w:cstheme="minorHAnsi"/>
      <w:sz w:val="18"/>
      <w:szCs w:val="18"/>
    </w:rPr>
  </w:style>
  <w:style w:type="paragraph" w:styleId="TOC6">
    <w:name w:val="toc 6"/>
    <w:basedOn w:val="Normal"/>
    <w:next w:val="Normal"/>
    <w:autoRedefine/>
    <w:uiPriority w:val="39"/>
    <w:unhideWhenUsed/>
    <w:rsid w:val="0055242D"/>
    <w:pPr>
      <w:spacing w:after="0"/>
      <w:ind w:left="1100"/>
    </w:pPr>
    <w:rPr>
      <w:rFonts w:cstheme="minorHAnsi"/>
      <w:sz w:val="18"/>
      <w:szCs w:val="18"/>
    </w:rPr>
  </w:style>
  <w:style w:type="paragraph" w:styleId="TOC7">
    <w:name w:val="toc 7"/>
    <w:basedOn w:val="Normal"/>
    <w:next w:val="Normal"/>
    <w:autoRedefine/>
    <w:uiPriority w:val="39"/>
    <w:unhideWhenUsed/>
    <w:rsid w:val="0055242D"/>
    <w:pPr>
      <w:spacing w:after="0"/>
      <w:ind w:left="1320"/>
    </w:pPr>
    <w:rPr>
      <w:rFonts w:cstheme="minorHAnsi"/>
      <w:sz w:val="18"/>
      <w:szCs w:val="18"/>
    </w:rPr>
  </w:style>
  <w:style w:type="paragraph" w:styleId="TOC8">
    <w:name w:val="toc 8"/>
    <w:basedOn w:val="Normal"/>
    <w:next w:val="Normal"/>
    <w:autoRedefine/>
    <w:uiPriority w:val="39"/>
    <w:unhideWhenUsed/>
    <w:rsid w:val="0055242D"/>
    <w:pPr>
      <w:spacing w:after="0"/>
      <w:ind w:left="1540"/>
    </w:pPr>
    <w:rPr>
      <w:rFonts w:cstheme="minorHAnsi"/>
      <w:sz w:val="18"/>
      <w:szCs w:val="18"/>
    </w:rPr>
  </w:style>
  <w:style w:type="paragraph" w:styleId="TOC9">
    <w:name w:val="toc 9"/>
    <w:basedOn w:val="Normal"/>
    <w:next w:val="Normal"/>
    <w:autoRedefine/>
    <w:uiPriority w:val="39"/>
    <w:unhideWhenUsed/>
    <w:rsid w:val="0055242D"/>
    <w:pPr>
      <w:spacing w:after="0"/>
      <w:ind w:left="1760"/>
    </w:pPr>
    <w:rPr>
      <w:rFonts w:cstheme="minorHAnsi"/>
      <w:sz w:val="18"/>
      <w:szCs w:val="18"/>
    </w:rPr>
  </w:style>
  <w:style w:type="character" w:customStyle="1" w:styleId="Heading2Char">
    <w:name w:val="Heading 2 Char"/>
    <w:basedOn w:val="DefaultParagraphFont"/>
    <w:link w:val="Heading2"/>
    <w:uiPriority w:val="9"/>
    <w:rsid w:val="00AA606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705B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60807"/>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D0787A"/>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1C5D0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2761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622DFB-6869-4075-8DE3-EA4BB5867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5773</TotalTime>
  <Pages>74</Pages>
  <Words>7492</Words>
  <Characters>42710</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Kejsi Bushi</dc:creator>
  <cp:keywords/>
  <dc:description/>
  <cp:lastModifiedBy>Kejsi Bushi</cp:lastModifiedBy>
  <cp:revision>3</cp:revision>
  <cp:lastPrinted>2022-06-14T05:54:00Z</cp:lastPrinted>
  <dcterms:created xsi:type="dcterms:W3CDTF">2022-04-25T20:30:00Z</dcterms:created>
  <dcterms:modified xsi:type="dcterms:W3CDTF">2022-06-14T08:22:00Z</dcterms:modified>
</cp:coreProperties>
</file>